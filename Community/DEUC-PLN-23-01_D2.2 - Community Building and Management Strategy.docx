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CBDE4" w14:textId="4548FB7D" w:rsidR="754DE214" w:rsidRPr="00D23C31" w:rsidRDefault="754DE214" w:rsidP="754DE214">
      <w:pPr>
        <w:ind w:left="1440" w:hanging="1440"/>
        <w:jc w:val="center"/>
      </w:pPr>
    </w:p>
    <w:p w14:paraId="2C691906" w14:textId="77777777" w:rsidR="00051BD6" w:rsidRPr="00B21325" w:rsidRDefault="00051BD6">
      <w:pPr>
        <w:ind w:left="1440" w:hanging="1440"/>
        <w:jc w:val="center"/>
      </w:pPr>
    </w:p>
    <w:p w14:paraId="0060BDF5" w14:textId="60E3ED68" w:rsidR="007C483B" w:rsidRPr="00B21325" w:rsidRDefault="00C86B0B" w:rsidP="00A5268C">
      <w:pPr>
        <w:rPr>
          <w:i/>
        </w:rPr>
      </w:pPr>
      <w:r>
        <w:rPr>
          <w:noProof/>
        </w:rPr>
        <w:drawing>
          <wp:inline distT="0" distB="0" distL="0" distR="0" wp14:anchorId="09ED3119" wp14:editId="511D0209">
            <wp:extent cx="5730240" cy="457200"/>
            <wp:effectExtent l="0" t="0" r="3810" b="0"/>
            <wp:docPr id="184072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57200"/>
                    </a:xfrm>
                    <a:prstGeom prst="rect">
                      <a:avLst/>
                    </a:prstGeom>
                    <a:noFill/>
                    <a:ln>
                      <a:noFill/>
                    </a:ln>
                  </pic:spPr>
                </pic:pic>
              </a:graphicData>
            </a:graphic>
          </wp:inline>
        </w:drawing>
      </w:r>
    </w:p>
    <w:p w14:paraId="436B7303" w14:textId="77777777" w:rsidR="007C483B" w:rsidRPr="00B21325" w:rsidRDefault="007C483B" w:rsidP="00A5268C">
      <w:pPr>
        <w:pStyle w:val="Title"/>
        <w:jc w:val="both"/>
        <w:rPr>
          <w:i w:val="0"/>
          <w:color w:val="1C3046"/>
        </w:rPr>
      </w:pPr>
    </w:p>
    <w:p w14:paraId="39F9E52A" w14:textId="27620D25" w:rsidR="00A30A98" w:rsidRPr="00B21325" w:rsidRDefault="002D2374" w:rsidP="00A30A98">
      <w:pPr>
        <w:pStyle w:val="Title"/>
        <w:rPr>
          <w:i w:val="0"/>
          <w:color w:val="1C3046"/>
        </w:rPr>
      </w:pPr>
      <w:r w:rsidRPr="00B21325">
        <w:rPr>
          <w:i w:val="0"/>
          <w:color w:val="1C3046"/>
        </w:rPr>
        <w:t>D2.2 Community Building and Management Strategy and Workplan</w:t>
      </w:r>
    </w:p>
    <w:tbl>
      <w:tblPr>
        <w:tblStyle w:val="TableGridLight"/>
        <w:tblW w:w="0" w:type="auto"/>
        <w:jc w:val="center"/>
        <w:tblLayout w:type="fixed"/>
        <w:tblLook w:val="0000" w:firstRow="0" w:lastRow="0" w:firstColumn="0" w:lastColumn="0" w:noHBand="0" w:noVBand="0"/>
      </w:tblPr>
      <w:tblGrid>
        <w:gridCol w:w="2263"/>
        <w:gridCol w:w="5642"/>
      </w:tblGrid>
      <w:tr w:rsidR="00A30A98" w:rsidRPr="00B21325" w14:paraId="04FAD810" w14:textId="77777777" w:rsidTr="6CB8F707">
        <w:trPr>
          <w:trHeight w:val="526"/>
          <w:jc w:val="center"/>
        </w:trPr>
        <w:tc>
          <w:tcPr>
            <w:tcW w:w="2263" w:type="dxa"/>
          </w:tcPr>
          <w:p w14:paraId="42D94803" w14:textId="77777777" w:rsidR="00A30A98" w:rsidRPr="00B21325" w:rsidRDefault="005959F1">
            <w:pPr>
              <w:snapToGrid w:val="0"/>
              <w:spacing w:before="120"/>
              <w:rPr>
                <w:rFonts w:cs="Open Sans"/>
                <w:b/>
              </w:rPr>
            </w:pPr>
            <w:r w:rsidRPr="00B21325">
              <w:rPr>
                <w:rFonts w:cs="Open Sans"/>
                <w:b/>
              </w:rPr>
              <w:t>Lead Partner</w:t>
            </w:r>
            <w:r w:rsidR="00A30A98" w:rsidRPr="00B21325">
              <w:rPr>
                <w:rFonts w:cs="Open Sans"/>
                <w:b/>
              </w:rPr>
              <w:t>:</w:t>
            </w:r>
          </w:p>
        </w:tc>
        <w:tc>
          <w:tcPr>
            <w:tcW w:w="5642" w:type="dxa"/>
          </w:tcPr>
          <w:p w14:paraId="24AC6712" w14:textId="4B4E7EFE" w:rsidR="00A30A98" w:rsidRPr="00B21325" w:rsidRDefault="0018002A">
            <w:pPr>
              <w:snapToGrid w:val="0"/>
              <w:spacing w:before="120"/>
              <w:jc w:val="left"/>
              <w:rPr>
                <w:rFonts w:cs="Open Sans"/>
              </w:rPr>
            </w:pPr>
            <w:r w:rsidRPr="00B21325">
              <w:rPr>
                <w:rFonts w:cs="Open Sans"/>
              </w:rPr>
              <w:t>Trust-IT</w:t>
            </w:r>
            <w:r w:rsidR="002D2374" w:rsidRPr="00B21325">
              <w:rPr>
                <w:rFonts w:cs="Open Sans"/>
              </w:rPr>
              <w:t xml:space="preserve">, </w:t>
            </w:r>
            <w:proofErr w:type="spellStart"/>
            <w:r w:rsidR="002D2374" w:rsidRPr="00B21325">
              <w:rPr>
                <w:rFonts w:cs="Open Sans"/>
              </w:rPr>
              <w:t>AUTh</w:t>
            </w:r>
            <w:proofErr w:type="spellEnd"/>
          </w:p>
        </w:tc>
      </w:tr>
      <w:tr w:rsidR="00A30A98" w:rsidRPr="00B21325" w14:paraId="0EAFE3BE" w14:textId="77777777" w:rsidTr="6CB8F707">
        <w:trPr>
          <w:trHeight w:val="508"/>
          <w:jc w:val="center"/>
        </w:trPr>
        <w:tc>
          <w:tcPr>
            <w:tcW w:w="2263" w:type="dxa"/>
          </w:tcPr>
          <w:p w14:paraId="263F8BF8" w14:textId="77777777" w:rsidR="00A30A98" w:rsidRPr="00B21325" w:rsidRDefault="00A30A98">
            <w:pPr>
              <w:snapToGrid w:val="0"/>
              <w:spacing w:before="120"/>
              <w:rPr>
                <w:rFonts w:cs="Open Sans"/>
                <w:b/>
              </w:rPr>
            </w:pPr>
            <w:r w:rsidRPr="00B21325">
              <w:rPr>
                <w:rFonts w:cs="Open Sans"/>
                <w:b/>
              </w:rPr>
              <w:t>Version:</w:t>
            </w:r>
          </w:p>
        </w:tc>
        <w:tc>
          <w:tcPr>
            <w:tcW w:w="5642" w:type="dxa"/>
          </w:tcPr>
          <w:p w14:paraId="6EE97EBC" w14:textId="13646E96" w:rsidR="00A30A98" w:rsidRPr="00B21325" w:rsidRDefault="0018002A">
            <w:pPr>
              <w:pStyle w:val="DocDate"/>
              <w:snapToGrid w:val="0"/>
              <w:jc w:val="left"/>
              <w:rPr>
                <w:rFonts w:ascii="Calibri" w:hAnsi="Calibri" w:cs="Open Sans"/>
                <w:b w:val="0"/>
              </w:rPr>
            </w:pPr>
            <w:r w:rsidRPr="00B21325">
              <w:rPr>
                <w:rFonts w:ascii="Calibri" w:hAnsi="Calibri" w:cs="Open Sans"/>
                <w:b w:val="0"/>
              </w:rPr>
              <w:t>V</w:t>
            </w:r>
            <w:r w:rsidR="6C11B793" w:rsidRPr="00B21325">
              <w:rPr>
                <w:rFonts w:ascii="Calibri" w:hAnsi="Calibri" w:cs="Open Sans"/>
                <w:b w:val="0"/>
              </w:rPr>
              <w:t>2</w:t>
            </w:r>
            <w:r w:rsidRPr="00B21325">
              <w:rPr>
                <w:rFonts w:ascii="Calibri" w:hAnsi="Calibri" w:cs="Open Sans"/>
                <w:b w:val="0"/>
              </w:rPr>
              <w:t>.</w:t>
            </w:r>
            <w:r w:rsidR="006411C5">
              <w:rPr>
                <w:rFonts w:ascii="Calibri" w:hAnsi="Calibri" w:cs="Open Sans"/>
                <w:b w:val="0"/>
              </w:rPr>
              <w:t>1.1</w:t>
            </w:r>
          </w:p>
        </w:tc>
      </w:tr>
      <w:tr w:rsidR="0066656C" w:rsidRPr="00B21325" w14:paraId="476413F0" w14:textId="77777777" w:rsidTr="6CB8F707">
        <w:trPr>
          <w:trHeight w:val="508"/>
          <w:jc w:val="center"/>
        </w:trPr>
        <w:tc>
          <w:tcPr>
            <w:tcW w:w="2263" w:type="dxa"/>
          </w:tcPr>
          <w:p w14:paraId="0CC0A3CD" w14:textId="77777777" w:rsidR="0066656C" w:rsidRPr="00B21325" w:rsidRDefault="0066656C">
            <w:pPr>
              <w:snapToGrid w:val="0"/>
              <w:spacing w:before="120"/>
              <w:rPr>
                <w:rFonts w:cs="Open Sans"/>
                <w:b/>
              </w:rPr>
            </w:pPr>
            <w:r w:rsidRPr="00B21325">
              <w:rPr>
                <w:rFonts w:cs="Open Sans"/>
                <w:b/>
              </w:rPr>
              <w:t>Status:</w:t>
            </w:r>
          </w:p>
        </w:tc>
        <w:tc>
          <w:tcPr>
            <w:tcW w:w="5642" w:type="dxa"/>
          </w:tcPr>
          <w:p w14:paraId="5558B6A7" w14:textId="07140244" w:rsidR="0066656C" w:rsidRPr="00B21325" w:rsidRDefault="00C86B0B" w:rsidP="000A0203">
            <w:pPr>
              <w:pStyle w:val="DocDate"/>
              <w:jc w:val="left"/>
              <w:rPr>
                <w:rFonts w:ascii="Calibri" w:hAnsi="Calibri" w:cs="Open Sans"/>
                <w:b w:val="0"/>
              </w:rPr>
            </w:pPr>
            <w:r>
              <w:rPr>
                <w:rFonts w:ascii="Calibri" w:hAnsi="Calibri" w:cs="Open Sans"/>
                <w:b w:val="0"/>
              </w:rPr>
              <w:t>Final</w:t>
            </w:r>
          </w:p>
        </w:tc>
      </w:tr>
      <w:tr w:rsidR="0066656C" w:rsidRPr="00B21325" w14:paraId="665E5E21" w14:textId="77777777" w:rsidTr="6CB8F707">
        <w:trPr>
          <w:trHeight w:val="508"/>
          <w:jc w:val="center"/>
        </w:trPr>
        <w:tc>
          <w:tcPr>
            <w:tcW w:w="2263" w:type="dxa"/>
          </w:tcPr>
          <w:p w14:paraId="655DADE9" w14:textId="77777777" w:rsidR="0066656C" w:rsidRPr="00B21325" w:rsidRDefault="0066656C">
            <w:pPr>
              <w:snapToGrid w:val="0"/>
              <w:spacing w:before="120"/>
              <w:rPr>
                <w:rFonts w:cs="Open Sans"/>
                <w:b/>
              </w:rPr>
            </w:pPr>
            <w:r w:rsidRPr="00B21325">
              <w:rPr>
                <w:rFonts w:cs="Open Sans"/>
                <w:b/>
              </w:rPr>
              <w:t>Dissemination Level:</w:t>
            </w:r>
          </w:p>
        </w:tc>
        <w:tc>
          <w:tcPr>
            <w:tcW w:w="5642" w:type="dxa"/>
          </w:tcPr>
          <w:p w14:paraId="55E5A7AC" w14:textId="7FEAB3E7" w:rsidR="0066656C" w:rsidRPr="00B21325" w:rsidRDefault="0018002A">
            <w:pPr>
              <w:pStyle w:val="DocDate"/>
              <w:snapToGrid w:val="0"/>
              <w:jc w:val="left"/>
              <w:rPr>
                <w:rFonts w:ascii="Calibri" w:hAnsi="Calibri" w:cs="Open Sans"/>
                <w:b w:val="0"/>
              </w:rPr>
            </w:pPr>
            <w:r w:rsidRPr="00B21325">
              <w:rPr>
                <w:rFonts w:ascii="Calibri" w:hAnsi="Calibri" w:cs="Open Sans"/>
                <w:b w:val="0"/>
              </w:rPr>
              <w:t>PU</w:t>
            </w:r>
          </w:p>
        </w:tc>
      </w:tr>
    </w:tbl>
    <w:p w14:paraId="7F315C13" w14:textId="77777777" w:rsidR="00A30A98" w:rsidRPr="00B21325" w:rsidRDefault="00A30A98" w:rsidP="00A30A98"/>
    <w:tbl>
      <w:tblPr>
        <w:tblStyle w:val="TableGridLight"/>
        <w:tblW w:w="0" w:type="auto"/>
        <w:jc w:val="center"/>
        <w:tblLayout w:type="fixed"/>
        <w:tblLook w:val="0000" w:firstRow="0" w:lastRow="0" w:firstColumn="0" w:lastColumn="0" w:noHBand="0" w:noVBand="0"/>
      </w:tblPr>
      <w:tblGrid>
        <w:gridCol w:w="7933"/>
      </w:tblGrid>
      <w:tr w:rsidR="00A30A98" w:rsidRPr="00B21325" w14:paraId="3BB33A32" w14:textId="77777777" w:rsidTr="32E4165F">
        <w:trPr>
          <w:trHeight w:val="319"/>
          <w:jc w:val="center"/>
        </w:trPr>
        <w:tc>
          <w:tcPr>
            <w:tcW w:w="7933" w:type="dxa"/>
          </w:tcPr>
          <w:p w14:paraId="23A63E5D" w14:textId="77777777" w:rsidR="00A30A98" w:rsidRPr="00B21325" w:rsidRDefault="00A30A98">
            <w:pPr>
              <w:snapToGrid w:val="0"/>
              <w:spacing w:before="120"/>
              <w:jc w:val="left"/>
              <w:rPr>
                <w:rFonts w:cs="Open Sans"/>
              </w:rPr>
            </w:pPr>
            <w:r w:rsidRPr="00B21325">
              <w:rPr>
                <w:rFonts w:cs="Open Sans"/>
                <w:b/>
              </w:rPr>
              <w:t>Deliverable Abstract</w:t>
            </w:r>
          </w:p>
        </w:tc>
      </w:tr>
      <w:tr w:rsidR="00A30A98" w:rsidRPr="00B21325" w14:paraId="6D1CE4C4" w14:textId="77777777" w:rsidTr="32E4165F">
        <w:trPr>
          <w:trHeight w:val="3475"/>
          <w:jc w:val="center"/>
        </w:trPr>
        <w:tc>
          <w:tcPr>
            <w:tcW w:w="7933" w:type="dxa"/>
          </w:tcPr>
          <w:p w14:paraId="65CC63C8" w14:textId="332BA50C" w:rsidR="00A30A98" w:rsidRPr="00B21325" w:rsidRDefault="2BFCD5D2">
            <w:pPr>
              <w:pStyle w:val="DocDate"/>
              <w:snapToGrid w:val="0"/>
              <w:jc w:val="left"/>
              <w:rPr>
                <w:rFonts w:ascii="Calibri" w:hAnsi="Calibri" w:cs="Open Sans"/>
                <w:b w:val="0"/>
                <w:highlight w:val="yellow"/>
              </w:rPr>
            </w:pPr>
            <w:r w:rsidRPr="00B21325">
              <w:rPr>
                <w:rFonts w:ascii="Calibri" w:hAnsi="Calibri" w:cs="Open Sans"/>
                <w:b w:val="0"/>
              </w:rPr>
              <w:t xml:space="preserve">This deliverable covers the </w:t>
            </w:r>
            <w:proofErr w:type="spellStart"/>
            <w:r w:rsidRPr="00B21325">
              <w:rPr>
                <w:rFonts w:ascii="Calibri" w:hAnsi="Calibri" w:cs="Open Sans"/>
                <w:b w:val="0"/>
              </w:rPr>
              <w:t>DestinE</w:t>
            </w:r>
            <w:proofErr w:type="spellEnd"/>
            <w:r w:rsidRPr="00B21325">
              <w:rPr>
                <w:rFonts w:ascii="Calibri" w:hAnsi="Calibri" w:cs="Open Sans"/>
                <w:b w:val="0"/>
              </w:rPr>
              <w:t xml:space="preserve"> Community Building Strategy outlining the approach to effectively build, </w:t>
            </w:r>
            <w:proofErr w:type="gramStart"/>
            <w:r w:rsidRPr="00B21325">
              <w:rPr>
                <w:rFonts w:ascii="Calibri" w:hAnsi="Calibri" w:cs="Open Sans"/>
                <w:b w:val="0"/>
              </w:rPr>
              <w:t>engage</w:t>
            </w:r>
            <w:proofErr w:type="gramEnd"/>
            <w:r w:rsidRPr="00B21325">
              <w:rPr>
                <w:rFonts w:ascii="Calibri" w:hAnsi="Calibri" w:cs="Open Sans"/>
                <w:b w:val="0"/>
              </w:rPr>
              <w:t xml:space="preserve"> and exploit the </w:t>
            </w:r>
            <w:proofErr w:type="spellStart"/>
            <w:r w:rsidRPr="00B21325">
              <w:rPr>
                <w:rFonts w:ascii="Calibri" w:hAnsi="Calibri" w:cs="Open Sans"/>
                <w:b w:val="0"/>
              </w:rPr>
              <w:t>DestinE</w:t>
            </w:r>
            <w:proofErr w:type="spellEnd"/>
            <w:r w:rsidRPr="00B21325">
              <w:rPr>
                <w:rFonts w:ascii="Calibri" w:hAnsi="Calibri" w:cs="Open Sans"/>
                <w:b w:val="0"/>
              </w:rPr>
              <w:t xml:space="preserve"> User Community while nurturing the ground for the successful exploitation of </w:t>
            </w:r>
            <w:proofErr w:type="spellStart"/>
            <w:r w:rsidRPr="00B21325">
              <w:rPr>
                <w:rFonts w:ascii="Calibri" w:hAnsi="Calibri" w:cs="Open Sans"/>
                <w:b w:val="0"/>
              </w:rPr>
              <w:t>DestinE</w:t>
            </w:r>
            <w:proofErr w:type="spellEnd"/>
            <w:r w:rsidRPr="00B21325">
              <w:rPr>
                <w:rFonts w:ascii="Calibri" w:hAnsi="Calibri" w:cs="Open Sans"/>
                <w:b w:val="0"/>
              </w:rPr>
              <w:t xml:space="preserve"> DESP capabilities, applications, and solutions by the users. It also deals with the </w:t>
            </w:r>
            <w:proofErr w:type="spellStart"/>
            <w:r w:rsidRPr="00B21325">
              <w:rPr>
                <w:rFonts w:ascii="Calibri" w:hAnsi="Calibri" w:cs="Open Sans"/>
                <w:b w:val="0"/>
              </w:rPr>
              <w:t>DestinE</w:t>
            </w:r>
            <w:proofErr w:type="spellEnd"/>
            <w:r w:rsidRPr="00B21325">
              <w:rPr>
                <w:rFonts w:ascii="Calibri" w:hAnsi="Calibri" w:cs="Open Sans"/>
                <w:b w:val="0"/>
              </w:rPr>
              <w:t xml:space="preserve"> First Phase Communication Plan which covers the promotional activities for </w:t>
            </w:r>
            <w:proofErr w:type="spellStart"/>
            <w:r w:rsidRPr="00B21325">
              <w:rPr>
                <w:rFonts w:ascii="Calibri" w:hAnsi="Calibri" w:cs="Open Sans"/>
                <w:b w:val="0"/>
              </w:rPr>
              <w:t>DestinE</w:t>
            </w:r>
            <w:proofErr w:type="spellEnd"/>
            <w:r w:rsidRPr="00B21325">
              <w:rPr>
                <w:rFonts w:ascii="Calibri" w:hAnsi="Calibri" w:cs="Open Sans"/>
                <w:b w:val="0"/>
              </w:rPr>
              <w:t xml:space="preserve"> and to support the community building and activities foreseen as part of the </w:t>
            </w:r>
            <w:proofErr w:type="spellStart"/>
            <w:r w:rsidRPr="00B21325">
              <w:rPr>
                <w:rFonts w:ascii="Calibri" w:hAnsi="Calibri" w:cs="Open Sans"/>
                <w:b w:val="0"/>
              </w:rPr>
              <w:t>DestinE</w:t>
            </w:r>
            <w:proofErr w:type="spellEnd"/>
            <w:r w:rsidRPr="00B21325">
              <w:rPr>
                <w:rFonts w:ascii="Calibri" w:hAnsi="Calibri" w:cs="Open Sans"/>
                <w:b w:val="0"/>
              </w:rPr>
              <w:t xml:space="preserve"> Use Cases project (DEUC) including the operation of the Joint </w:t>
            </w:r>
            <w:proofErr w:type="spellStart"/>
            <w:r w:rsidRPr="00B21325">
              <w:rPr>
                <w:rFonts w:ascii="Calibri" w:hAnsi="Calibri" w:cs="Open Sans"/>
                <w:b w:val="0"/>
              </w:rPr>
              <w:t>DestinE</w:t>
            </w:r>
            <w:proofErr w:type="spellEnd"/>
            <w:r w:rsidRPr="00B21325">
              <w:rPr>
                <w:rFonts w:ascii="Calibri" w:hAnsi="Calibri" w:cs="Open Sans"/>
                <w:b w:val="0"/>
              </w:rPr>
              <w:t xml:space="preserve"> Website.  </w:t>
            </w:r>
          </w:p>
        </w:tc>
      </w:tr>
    </w:tbl>
    <w:p w14:paraId="08812FBD" w14:textId="77777777" w:rsidR="001D1FF5" w:rsidRPr="00B21325" w:rsidRDefault="001D1FF5" w:rsidP="00247395">
      <w:pPr>
        <w:rPr>
          <w:b/>
          <w:color w:val="1C3046"/>
        </w:rPr>
      </w:pPr>
    </w:p>
    <w:p w14:paraId="5F1114F0" w14:textId="3C85E3B8" w:rsidR="001D1FF5" w:rsidRPr="00B21325" w:rsidRDefault="001D1FF5">
      <w:pPr>
        <w:spacing w:after="200"/>
        <w:jc w:val="left"/>
        <w:rPr>
          <w:b/>
          <w:color w:val="1C3046"/>
        </w:rPr>
      </w:pPr>
      <w:r w:rsidRPr="00B21325">
        <w:rPr>
          <w:b/>
          <w:color w:val="1C3046"/>
        </w:rPr>
        <w:br w:type="page"/>
      </w:r>
    </w:p>
    <w:p w14:paraId="2D5D2CA1" w14:textId="77777777" w:rsidR="00247395" w:rsidRPr="00B21325" w:rsidRDefault="00247395" w:rsidP="00247395">
      <w:pPr>
        <w:rPr>
          <w:b/>
          <w:color w:val="1C3046"/>
        </w:rPr>
      </w:pPr>
      <w:r w:rsidRPr="00B21325">
        <w:rPr>
          <w:b/>
          <w:color w:val="1C3046"/>
        </w:rPr>
        <w:lastRenderedPageBreak/>
        <w:t xml:space="preserve">COPYRIGHT NOTICE </w:t>
      </w:r>
    </w:p>
    <w:p w14:paraId="6A85F67A" w14:textId="77777777" w:rsidR="00247395" w:rsidRPr="00B21325" w:rsidRDefault="00247395" w:rsidP="00247395">
      <w:r w:rsidRPr="00B21325">
        <w:rPr>
          <w:noProof/>
          <w:lang w:eastAsia="en-GB"/>
        </w:rPr>
        <w:drawing>
          <wp:inline distT="0" distB="0" distL="0" distR="0" wp14:anchorId="0E75C418" wp14:editId="56F08032">
            <wp:extent cx="1227411" cy="4294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_licens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917CC9C" w14:textId="77777777" w:rsidR="0066656C" w:rsidRPr="00B21325" w:rsidRDefault="0066656C" w:rsidP="00247395">
      <w:pPr>
        <w:rPr>
          <w:b/>
          <w:color w:val="1C3046"/>
        </w:rPr>
      </w:pPr>
      <w:r w:rsidRPr="00B21325">
        <w:rPr>
          <w:b/>
          <w:color w:val="1C3046"/>
        </w:rPr>
        <w:t>DELIVERY SLIP</w:t>
      </w:r>
    </w:p>
    <w:tbl>
      <w:tblPr>
        <w:tblStyle w:val="TableSimple1"/>
        <w:tblW w:w="0" w:type="auto"/>
        <w:tblLook w:val="04A0" w:firstRow="1" w:lastRow="0" w:firstColumn="1" w:lastColumn="0" w:noHBand="0" w:noVBand="1"/>
      </w:tblPr>
      <w:tblGrid>
        <w:gridCol w:w="2092"/>
        <w:gridCol w:w="5553"/>
        <w:gridCol w:w="1350"/>
      </w:tblGrid>
      <w:tr w:rsidR="002D2374" w:rsidRPr="00B21325" w14:paraId="2210A825" w14:textId="77777777" w:rsidTr="6CB8F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11114BA6" w14:textId="77777777" w:rsidR="002D2374" w:rsidRPr="00B21325" w:rsidRDefault="002D2374">
            <w:pPr>
              <w:pStyle w:val="NoSpacing"/>
              <w:rPr>
                <w:b w:val="0"/>
                <w:i/>
              </w:rPr>
            </w:pPr>
            <w:r w:rsidRPr="00B21325">
              <w:rPr>
                <w:i/>
              </w:rPr>
              <w:t>Date</w:t>
            </w:r>
          </w:p>
        </w:tc>
        <w:tc>
          <w:tcPr>
            <w:tcW w:w="5553" w:type="dxa"/>
          </w:tcPr>
          <w:p w14:paraId="5F8FE403" w14:textId="3A915879" w:rsidR="002D2374" w:rsidRPr="00B21325" w:rsidRDefault="002D2374">
            <w:pPr>
              <w:pStyle w:val="NoSpacing"/>
              <w:cnfStyle w:val="100000000000" w:firstRow="1" w:lastRow="0" w:firstColumn="0" w:lastColumn="0" w:oddVBand="0" w:evenVBand="0" w:oddHBand="0" w:evenHBand="0" w:firstRowFirstColumn="0" w:firstRowLastColumn="0" w:lastRowFirstColumn="0" w:lastRowLastColumn="0"/>
              <w:rPr>
                <w:b w:val="0"/>
                <w:i/>
              </w:rPr>
            </w:pPr>
            <w:r w:rsidRPr="00B21325">
              <w:rPr>
                <w:i/>
              </w:rPr>
              <w:t>Name &amp; Partner</w:t>
            </w:r>
          </w:p>
        </w:tc>
        <w:tc>
          <w:tcPr>
            <w:tcW w:w="1350" w:type="dxa"/>
          </w:tcPr>
          <w:p w14:paraId="4AD9D6C2" w14:textId="77777777" w:rsidR="002D2374" w:rsidRPr="00B21325" w:rsidRDefault="002D2374">
            <w:pPr>
              <w:pStyle w:val="NoSpacing"/>
              <w:cnfStyle w:val="100000000000" w:firstRow="1" w:lastRow="0" w:firstColumn="0" w:lastColumn="0" w:oddVBand="0" w:evenVBand="0" w:oddHBand="0" w:evenHBand="0" w:firstRowFirstColumn="0" w:firstRowLastColumn="0" w:lastRowFirstColumn="0" w:lastRowLastColumn="0"/>
              <w:rPr>
                <w:i/>
              </w:rPr>
            </w:pPr>
            <w:r w:rsidRPr="00B21325">
              <w:rPr>
                <w:i/>
              </w:rPr>
              <w:t>Date</w:t>
            </w:r>
          </w:p>
        </w:tc>
      </w:tr>
      <w:tr w:rsidR="002D2374" w:rsidRPr="00B21325" w14:paraId="445589B5" w14:textId="77777777" w:rsidTr="6CB8F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740F5AD8" w14:textId="0A8E6275" w:rsidR="002D2374" w:rsidRPr="00B21325" w:rsidRDefault="002D2374" w:rsidP="6CB8F707">
            <w:pPr>
              <w:pStyle w:val="NoSpacing"/>
            </w:pPr>
            <w:r w:rsidRPr="00B21325">
              <w:t>Prepared by:</w:t>
            </w:r>
          </w:p>
        </w:tc>
        <w:tc>
          <w:tcPr>
            <w:tcW w:w="5553" w:type="dxa"/>
          </w:tcPr>
          <w:p w14:paraId="0C1D14A5" w14:textId="366B3441" w:rsidR="002D2374" w:rsidRPr="00B21325" w:rsidRDefault="002D2374" w:rsidP="6CB8F707">
            <w:pPr>
              <w:pStyle w:val="NoSpacing"/>
              <w:cnfStyle w:val="000000100000" w:firstRow="0" w:lastRow="0" w:firstColumn="0" w:lastColumn="0" w:oddVBand="0" w:evenVBand="0" w:oddHBand="1" w:evenHBand="0" w:firstRowFirstColumn="0" w:firstRowLastColumn="0" w:lastRowFirstColumn="0" w:lastRowLastColumn="0"/>
            </w:pPr>
            <w:r w:rsidRPr="00B21325">
              <w:t>Rob Carrillo (Trust-IT),</w:t>
            </w:r>
            <w:r w:rsidR="4E7ED247" w:rsidRPr="00B21325">
              <w:t xml:space="preserve"> Eleni Karachaliou (</w:t>
            </w:r>
            <w:proofErr w:type="spellStart"/>
            <w:r w:rsidR="4E7ED247" w:rsidRPr="00B21325">
              <w:t>AUTh</w:t>
            </w:r>
            <w:proofErr w:type="spellEnd"/>
            <w:r w:rsidR="4E7ED247" w:rsidRPr="00B21325">
              <w:t xml:space="preserve">), </w:t>
            </w:r>
            <w:r w:rsidRPr="00B21325">
              <w:t>Luigi Colucci</w:t>
            </w:r>
            <w:r w:rsidR="768D24A0" w:rsidRPr="00B21325">
              <w:t xml:space="preserve"> </w:t>
            </w:r>
            <w:r w:rsidRPr="00B21325">
              <w:t xml:space="preserve">(Trust-IT), Zachary Smith (Trust-IT), Valeriya </w:t>
            </w:r>
            <w:proofErr w:type="spellStart"/>
            <w:r w:rsidRPr="00B21325">
              <w:t>Fetisova</w:t>
            </w:r>
            <w:proofErr w:type="spellEnd"/>
            <w:r w:rsidRPr="00B21325">
              <w:t xml:space="preserve"> (Trust-IT)</w:t>
            </w:r>
          </w:p>
        </w:tc>
        <w:tc>
          <w:tcPr>
            <w:tcW w:w="1350" w:type="dxa"/>
          </w:tcPr>
          <w:p w14:paraId="6EDD8C20" w14:textId="270B39A7" w:rsidR="002D2374" w:rsidRPr="00B21325" w:rsidRDefault="14F6AC56" w:rsidP="6CB8F707">
            <w:pPr>
              <w:pStyle w:val="NoSpacing"/>
              <w:cnfStyle w:val="000000100000" w:firstRow="0" w:lastRow="0" w:firstColumn="0" w:lastColumn="0" w:oddVBand="0" w:evenVBand="0" w:oddHBand="1" w:evenHBand="0" w:firstRowFirstColumn="0" w:firstRowLastColumn="0" w:lastRowFirstColumn="0" w:lastRowLastColumn="0"/>
            </w:pPr>
            <w:r w:rsidRPr="00B21325">
              <w:t>30</w:t>
            </w:r>
            <w:r w:rsidR="002D2374" w:rsidRPr="00B21325">
              <w:t>.</w:t>
            </w:r>
            <w:r w:rsidR="3C7470CC" w:rsidRPr="00B21325">
              <w:t>0</w:t>
            </w:r>
            <w:r w:rsidRPr="00B21325">
              <w:t>6</w:t>
            </w:r>
            <w:r w:rsidR="002D2374" w:rsidRPr="00B21325">
              <w:t>.2023</w:t>
            </w:r>
          </w:p>
        </w:tc>
      </w:tr>
      <w:tr w:rsidR="002D2374" w:rsidRPr="00B21325" w14:paraId="792D64CB" w14:textId="77777777" w:rsidTr="6CB8F707">
        <w:tc>
          <w:tcPr>
            <w:cnfStyle w:val="001000000000" w:firstRow="0" w:lastRow="0" w:firstColumn="1" w:lastColumn="0" w:oddVBand="0" w:evenVBand="0" w:oddHBand="0" w:evenHBand="0" w:firstRowFirstColumn="0" w:firstRowLastColumn="0" w:lastRowFirstColumn="0" w:lastRowLastColumn="0"/>
            <w:tcW w:w="2092" w:type="dxa"/>
          </w:tcPr>
          <w:p w14:paraId="138130C4" w14:textId="77777777" w:rsidR="002D2374" w:rsidRPr="00B21325" w:rsidRDefault="002D2374" w:rsidP="6CB8F707">
            <w:pPr>
              <w:pStyle w:val="NoSpacing"/>
            </w:pPr>
            <w:r w:rsidRPr="00B21325">
              <w:t>Reviewed by:</w:t>
            </w:r>
          </w:p>
        </w:tc>
        <w:tc>
          <w:tcPr>
            <w:tcW w:w="5553" w:type="dxa"/>
          </w:tcPr>
          <w:p w14:paraId="5E3892DD" w14:textId="61A21A39" w:rsidR="002D2374" w:rsidRPr="00B21325" w:rsidRDefault="009D2707" w:rsidP="6CB8F707">
            <w:pPr>
              <w:pStyle w:val="NoSpacing"/>
              <w:cnfStyle w:val="000000000000" w:firstRow="0" w:lastRow="0" w:firstColumn="0" w:lastColumn="0" w:oddVBand="0" w:evenVBand="0" w:oddHBand="0" w:evenHBand="0" w:firstRowFirstColumn="0" w:firstRowLastColumn="0" w:lastRowFirstColumn="0" w:lastRowLastColumn="0"/>
            </w:pPr>
            <w:r w:rsidRPr="00B21325">
              <w:t>Jolanda Patruno (</w:t>
            </w:r>
            <w:r w:rsidR="00C86B0B">
              <w:t>Starion</w:t>
            </w:r>
            <w:r w:rsidRPr="00B21325">
              <w:t>)</w:t>
            </w:r>
          </w:p>
        </w:tc>
        <w:tc>
          <w:tcPr>
            <w:tcW w:w="1350" w:type="dxa"/>
          </w:tcPr>
          <w:p w14:paraId="79E8F5DF" w14:textId="79C4D776" w:rsidR="002D2374" w:rsidRPr="00B21325" w:rsidRDefault="009D2707" w:rsidP="6CB8F707">
            <w:pPr>
              <w:pStyle w:val="NoSpacing"/>
              <w:cnfStyle w:val="000000000000" w:firstRow="0" w:lastRow="0" w:firstColumn="0" w:lastColumn="0" w:oddVBand="0" w:evenVBand="0" w:oddHBand="0" w:evenHBand="0" w:firstRowFirstColumn="0" w:firstRowLastColumn="0" w:lastRowFirstColumn="0" w:lastRowLastColumn="0"/>
            </w:pPr>
            <w:r w:rsidRPr="00B21325">
              <w:t>01.12.2023</w:t>
            </w:r>
          </w:p>
        </w:tc>
      </w:tr>
      <w:tr w:rsidR="001509A0" w:rsidRPr="00B21325" w14:paraId="7003F863" w14:textId="77777777" w:rsidTr="6CB8F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14:paraId="5D80B874" w14:textId="77777777" w:rsidR="001509A0" w:rsidRPr="000A0203" w:rsidRDefault="0BF4B7AB" w:rsidP="6CB8F707">
            <w:pPr>
              <w:pStyle w:val="NoSpacing"/>
              <w:rPr>
                <w:highlight w:val="yellow"/>
              </w:rPr>
            </w:pPr>
            <w:r w:rsidRPr="00F3453B">
              <w:t>Approved by:</w:t>
            </w:r>
          </w:p>
        </w:tc>
        <w:tc>
          <w:tcPr>
            <w:tcW w:w="5553" w:type="dxa"/>
          </w:tcPr>
          <w:p w14:paraId="2E312BF5" w14:textId="438C2109" w:rsidR="001509A0" w:rsidRPr="000A0203" w:rsidRDefault="00C86B0B" w:rsidP="6CB8F707">
            <w:pPr>
              <w:pStyle w:val="NoSpacing"/>
              <w:cnfStyle w:val="000000100000" w:firstRow="0" w:lastRow="0" w:firstColumn="0" w:lastColumn="0" w:oddVBand="0" w:evenVBand="0" w:oddHBand="1" w:evenHBand="0" w:firstRowFirstColumn="0" w:firstRowLastColumn="0" w:lastRowFirstColumn="0" w:lastRowLastColumn="0"/>
              <w:rPr>
                <w:highlight w:val="yellow"/>
              </w:rPr>
            </w:pPr>
            <w:r w:rsidRPr="006411C5">
              <w:t>A</w:t>
            </w:r>
            <w:r w:rsidR="006411C5" w:rsidRPr="006411C5">
              <w:t>ntonio Roneo (Starion)</w:t>
            </w:r>
          </w:p>
        </w:tc>
        <w:tc>
          <w:tcPr>
            <w:tcW w:w="1350" w:type="dxa"/>
          </w:tcPr>
          <w:p w14:paraId="7D66E8F5" w14:textId="7140C881" w:rsidR="001509A0" w:rsidRPr="006411C5" w:rsidRDefault="006411C5" w:rsidP="6CB8F707">
            <w:pPr>
              <w:pStyle w:val="NoSpacing"/>
              <w:cnfStyle w:val="000000100000" w:firstRow="0" w:lastRow="0" w:firstColumn="0" w:lastColumn="0" w:oddVBand="0" w:evenVBand="0" w:oddHBand="1" w:evenHBand="0" w:firstRowFirstColumn="0" w:firstRowLastColumn="0" w:lastRowFirstColumn="0" w:lastRowLastColumn="0"/>
            </w:pPr>
            <w:r w:rsidRPr="006411C5">
              <w:t>16/06/2024</w:t>
            </w:r>
          </w:p>
        </w:tc>
      </w:tr>
    </w:tbl>
    <w:p w14:paraId="635CD1B1" w14:textId="77777777" w:rsidR="0066656C" w:rsidRPr="000A0203" w:rsidRDefault="0066656C" w:rsidP="6CB8F707">
      <w:pPr>
        <w:rPr>
          <w:highlight w:val="yellow"/>
        </w:rPr>
      </w:pPr>
    </w:p>
    <w:p w14:paraId="7AE56A82" w14:textId="77777777" w:rsidR="00A30A98" w:rsidRPr="00B21325" w:rsidRDefault="00A30A98" w:rsidP="6CB8F707">
      <w:pPr>
        <w:rPr>
          <w:b/>
          <w:bCs/>
          <w:color w:val="1C3046"/>
        </w:rPr>
      </w:pPr>
      <w:r w:rsidRPr="00B21325">
        <w:rPr>
          <w:b/>
          <w:bCs/>
          <w:color w:val="1C3046"/>
        </w:rPr>
        <w:t>DOCUMENT LOG</w:t>
      </w:r>
    </w:p>
    <w:tbl>
      <w:tblPr>
        <w:tblStyle w:val="TableSimple1"/>
        <w:tblW w:w="0" w:type="auto"/>
        <w:tblLook w:val="04A0" w:firstRow="1" w:lastRow="0" w:firstColumn="1" w:lastColumn="0" w:noHBand="0" w:noVBand="1"/>
      </w:tblPr>
      <w:tblGrid>
        <w:gridCol w:w="812"/>
        <w:gridCol w:w="1310"/>
        <w:gridCol w:w="2553"/>
        <w:gridCol w:w="4341"/>
      </w:tblGrid>
      <w:tr w:rsidR="00A30A98" w:rsidRPr="00B21325" w14:paraId="7DF1E30F" w14:textId="77777777" w:rsidTr="00D5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4E33FD0E" w14:textId="77777777" w:rsidR="00A30A98" w:rsidRPr="00B21325" w:rsidRDefault="00A30A98" w:rsidP="6CB8F707">
            <w:pPr>
              <w:pStyle w:val="NoSpacing"/>
              <w:rPr>
                <w:b w:val="0"/>
                <w:bCs w:val="0"/>
                <w:i/>
                <w:iCs/>
              </w:rPr>
            </w:pPr>
            <w:r w:rsidRPr="00B21325">
              <w:rPr>
                <w:i/>
                <w:iCs/>
              </w:rPr>
              <w:t>Issue</w:t>
            </w:r>
          </w:p>
        </w:tc>
        <w:tc>
          <w:tcPr>
            <w:tcW w:w="1310" w:type="dxa"/>
          </w:tcPr>
          <w:p w14:paraId="3B7FD76E"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Date</w:t>
            </w:r>
          </w:p>
        </w:tc>
        <w:tc>
          <w:tcPr>
            <w:tcW w:w="2553" w:type="dxa"/>
          </w:tcPr>
          <w:p w14:paraId="32786C88"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Comment</w:t>
            </w:r>
          </w:p>
        </w:tc>
        <w:tc>
          <w:tcPr>
            <w:tcW w:w="4341" w:type="dxa"/>
          </w:tcPr>
          <w:p w14:paraId="50E86184" w14:textId="77777777" w:rsidR="00A30A98" w:rsidRPr="00B21325" w:rsidRDefault="00A30A98" w:rsidP="6CB8F707">
            <w:pPr>
              <w:pStyle w:val="NoSpacing"/>
              <w:cnfStyle w:val="100000000000" w:firstRow="1" w:lastRow="0" w:firstColumn="0" w:lastColumn="0" w:oddVBand="0" w:evenVBand="0" w:oddHBand="0" w:evenHBand="0" w:firstRowFirstColumn="0" w:firstRowLastColumn="0" w:lastRowFirstColumn="0" w:lastRowLastColumn="0"/>
              <w:rPr>
                <w:b w:val="0"/>
                <w:bCs w:val="0"/>
                <w:i/>
                <w:iCs/>
              </w:rPr>
            </w:pPr>
            <w:r w:rsidRPr="00B21325">
              <w:rPr>
                <w:i/>
                <w:iCs/>
              </w:rPr>
              <w:t>Author</w:t>
            </w:r>
          </w:p>
        </w:tc>
      </w:tr>
      <w:tr w:rsidR="002D2374" w:rsidRPr="00B21325" w14:paraId="02F58B2A" w14:textId="77777777" w:rsidTr="00D5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47AF920C" w14:textId="1A1AEBC0" w:rsidR="002D2374" w:rsidRPr="00B21325" w:rsidRDefault="002D2374" w:rsidP="6CB8F707">
            <w:pPr>
              <w:pStyle w:val="NoSpacing"/>
              <w:rPr>
                <w:b w:val="0"/>
                <w:bCs w:val="0"/>
              </w:rPr>
            </w:pPr>
            <w:r w:rsidRPr="00B21325">
              <w:t>V1.0</w:t>
            </w:r>
          </w:p>
        </w:tc>
        <w:tc>
          <w:tcPr>
            <w:tcW w:w="1310" w:type="dxa"/>
          </w:tcPr>
          <w:p w14:paraId="3582B299" w14:textId="1BFD9E46"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18.04.2023</w:t>
            </w:r>
          </w:p>
        </w:tc>
        <w:tc>
          <w:tcPr>
            <w:tcW w:w="2553" w:type="dxa"/>
          </w:tcPr>
          <w:p w14:paraId="720A620F" w14:textId="4E030173"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Internal review feedback</w:t>
            </w:r>
          </w:p>
        </w:tc>
        <w:tc>
          <w:tcPr>
            <w:tcW w:w="4341" w:type="dxa"/>
          </w:tcPr>
          <w:p w14:paraId="1360C86C" w14:textId="6D28A697" w:rsidR="002D2374" w:rsidRPr="00B21325" w:rsidRDefault="0BF4B7AB" w:rsidP="6CB8F707">
            <w:pPr>
              <w:pStyle w:val="NoSpacing"/>
              <w:cnfStyle w:val="000000100000" w:firstRow="0" w:lastRow="0" w:firstColumn="0" w:lastColumn="0" w:oddVBand="0" w:evenVBand="0" w:oddHBand="1" w:evenHBand="0" w:firstRowFirstColumn="0" w:firstRowLastColumn="0" w:lastRowFirstColumn="0" w:lastRowLastColumn="0"/>
            </w:pPr>
            <w:r w:rsidRPr="00B21325">
              <w:t>Antonio Romeo (</w:t>
            </w:r>
            <w:r w:rsidR="00C86B0B">
              <w:t>Starion</w:t>
            </w:r>
            <w:r w:rsidRPr="00B21325">
              <w:t>)</w:t>
            </w:r>
          </w:p>
        </w:tc>
      </w:tr>
      <w:tr w:rsidR="00354816" w:rsidRPr="00B21325" w14:paraId="091492AE" w14:textId="77777777" w:rsidTr="00D56E5B">
        <w:tc>
          <w:tcPr>
            <w:cnfStyle w:val="001000000000" w:firstRow="0" w:lastRow="0" w:firstColumn="1" w:lastColumn="0" w:oddVBand="0" w:evenVBand="0" w:oddHBand="0" w:evenHBand="0" w:firstRowFirstColumn="0" w:firstRowLastColumn="0" w:lastRowFirstColumn="0" w:lastRowLastColumn="0"/>
            <w:tcW w:w="812" w:type="dxa"/>
          </w:tcPr>
          <w:p w14:paraId="249A4E08" w14:textId="057075A6" w:rsidR="00354816" w:rsidRPr="00B21325" w:rsidRDefault="4838C491" w:rsidP="6CB8F707">
            <w:pPr>
              <w:pStyle w:val="NoSpacing"/>
            </w:pPr>
            <w:r w:rsidRPr="00B21325">
              <w:t>V1.1</w:t>
            </w:r>
          </w:p>
        </w:tc>
        <w:tc>
          <w:tcPr>
            <w:tcW w:w="1310" w:type="dxa"/>
          </w:tcPr>
          <w:p w14:paraId="4EB04B98" w14:textId="0803CE71" w:rsidR="00354816" w:rsidRPr="00B21325" w:rsidRDefault="4838C491" w:rsidP="6CB8F707">
            <w:pPr>
              <w:pStyle w:val="NoSpacing"/>
              <w:cnfStyle w:val="000000000000" w:firstRow="0" w:lastRow="0" w:firstColumn="0" w:lastColumn="0" w:oddVBand="0" w:evenVBand="0" w:oddHBand="0" w:evenHBand="0" w:firstRowFirstColumn="0" w:firstRowLastColumn="0" w:lastRowFirstColumn="0" w:lastRowLastColumn="0"/>
            </w:pPr>
            <w:r w:rsidRPr="00B21325">
              <w:t>04.05.2023</w:t>
            </w:r>
          </w:p>
        </w:tc>
        <w:tc>
          <w:tcPr>
            <w:tcW w:w="2553" w:type="dxa"/>
          </w:tcPr>
          <w:p w14:paraId="5C50D305" w14:textId="66521AC8" w:rsidR="00354816" w:rsidRPr="00B21325" w:rsidRDefault="4838C491" w:rsidP="6CB8F707">
            <w:pPr>
              <w:pStyle w:val="NoSpacing"/>
              <w:cnfStyle w:val="000000000000" w:firstRow="0" w:lastRow="0" w:firstColumn="0" w:lastColumn="0" w:oddVBand="0" w:evenVBand="0" w:oddHBand="0" w:evenHBand="0" w:firstRowFirstColumn="0" w:firstRowLastColumn="0" w:lastRowFirstColumn="0" w:lastRowLastColumn="0"/>
            </w:pPr>
            <w:r w:rsidRPr="00B21325">
              <w:t>RR review feedback</w:t>
            </w:r>
          </w:p>
        </w:tc>
        <w:tc>
          <w:tcPr>
            <w:tcW w:w="4341" w:type="dxa"/>
          </w:tcPr>
          <w:p w14:paraId="23BC47A0" w14:textId="44FBFFDC" w:rsidR="00354816" w:rsidRPr="00B21325" w:rsidRDefault="06F526C2" w:rsidP="6CB8F707">
            <w:pPr>
              <w:pStyle w:val="NoSpacing"/>
              <w:cnfStyle w:val="000000000000" w:firstRow="0" w:lastRow="0" w:firstColumn="0" w:lastColumn="0" w:oddVBand="0" w:evenVBand="0" w:oddHBand="0" w:evenHBand="0" w:firstRowFirstColumn="0" w:firstRowLastColumn="0" w:lastRowFirstColumn="0" w:lastRowLastColumn="0"/>
            </w:pPr>
            <w:r w:rsidRPr="00B21325">
              <w:t xml:space="preserve">Efstratios </w:t>
            </w:r>
            <w:proofErr w:type="spellStart"/>
            <w:r w:rsidRPr="00B21325">
              <w:t>Stylianidis</w:t>
            </w:r>
            <w:proofErr w:type="spellEnd"/>
            <w:r w:rsidRPr="00B21325">
              <w:t xml:space="preserve"> (</w:t>
            </w:r>
            <w:proofErr w:type="spellStart"/>
            <w:r w:rsidRPr="00B21325">
              <w:t>AUTh</w:t>
            </w:r>
            <w:proofErr w:type="spellEnd"/>
            <w:r w:rsidRPr="00B21325">
              <w:t>), Antonios Mouratidis (</w:t>
            </w:r>
            <w:proofErr w:type="spellStart"/>
            <w:r w:rsidRPr="00B21325">
              <w:t>AUTh</w:t>
            </w:r>
            <w:proofErr w:type="spellEnd"/>
            <w:r w:rsidRPr="00B21325">
              <w:t xml:space="preserve">), Eleni </w:t>
            </w:r>
            <w:proofErr w:type="spellStart"/>
            <w:r w:rsidRPr="00B21325">
              <w:t>Katragkou</w:t>
            </w:r>
            <w:proofErr w:type="spellEnd"/>
            <w:r w:rsidRPr="00B21325">
              <w:t xml:space="preserve"> (</w:t>
            </w:r>
            <w:proofErr w:type="spellStart"/>
            <w:r w:rsidRPr="00B21325">
              <w:t>AUTh</w:t>
            </w:r>
            <w:proofErr w:type="spellEnd"/>
            <w:r w:rsidRPr="00B21325">
              <w:t xml:space="preserve">), Antonios </w:t>
            </w:r>
            <w:proofErr w:type="spellStart"/>
            <w:r w:rsidRPr="00B21325">
              <w:t>Mazaris</w:t>
            </w:r>
            <w:proofErr w:type="spellEnd"/>
            <w:r w:rsidRPr="00B21325">
              <w:t xml:space="preserve"> (</w:t>
            </w:r>
            <w:proofErr w:type="spellStart"/>
            <w:r w:rsidRPr="00B21325">
              <w:t>AUTh</w:t>
            </w:r>
            <w:proofErr w:type="spellEnd"/>
            <w:r w:rsidRPr="00B21325">
              <w:t>),</w:t>
            </w:r>
            <w:r w:rsidR="61AD5BCB" w:rsidRPr="00B21325">
              <w:t xml:space="preserve"> </w:t>
            </w:r>
            <w:r w:rsidRPr="00B21325">
              <w:t>Eleni Karachaliou (</w:t>
            </w:r>
            <w:proofErr w:type="spellStart"/>
            <w:r w:rsidRPr="00B21325">
              <w:t>AUTh</w:t>
            </w:r>
            <w:proofErr w:type="spellEnd"/>
            <w:r w:rsidRPr="00B21325">
              <w:t xml:space="preserve">), Aikaterini </w:t>
            </w:r>
            <w:proofErr w:type="spellStart"/>
            <w:proofErr w:type="gramStart"/>
            <w:r w:rsidRPr="00B21325">
              <w:t>Bakousi</w:t>
            </w:r>
            <w:proofErr w:type="spellEnd"/>
            <w:r w:rsidRPr="00B21325">
              <w:t xml:space="preserve">( </w:t>
            </w:r>
            <w:proofErr w:type="spellStart"/>
            <w:r w:rsidRPr="00B21325">
              <w:t>AUTh</w:t>
            </w:r>
            <w:proofErr w:type="spellEnd"/>
            <w:proofErr w:type="gramEnd"/>
            <w:r w:rsidR="3B9DEC08" w:rsidRPr="00B21325">
              <w:t>)</w:t>
            </w:r>
            <w:r w:rsidRPr="00B21325">
              <w:t xml:space="preserve">, Costas </w:t>
            </w:r>
            <w:proofErr w:type="spellStart"/>
            <w:r w:rsidRPr="00B21325">
              <w:t>Bissas</w:t>
            </w:r>
            <w:proofErr w:type="spellEnd"/>
            <w:r w:rsidRPr="00B21325">
              <w:t xml:space="preserve"> (</w:t>
            </w:r>
            <w:proofErr w:type="spellStart"/>
            <w:r w:rsidRPr="00B21325">
              <w:t>AUTh</w:t>
            </w:r>
            <w:proofErr w:type="spellEnd"/>
            <w:r w:rsidRPr="00B21325">
              <w:t>)</w:t>
            </w:r>
            <w:r w:rsidR="4838C491" w:rsidRPr="00B21325">
              <w:t>, Rob Carrillo (Trust-IT)</w:t>
            </w:r>
          </w:p>
        </w:tc>
      </w:tr>
      <w:tr w:rsidR="00DE3C06" w:rsidRPr="00B21325" w14:paraId="51D04B60" w14:textId="77777777" w:rsidTr="00D5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521D6B45" w14:textId="73D6A6EA" w:rsidR="00DE3C06" w:rsidRPr="00B21325" w:rsidRDefault="00DE3C06" w:rsidP="6CB8F707">
            <w:pPr>
              <w:pStyle w:val="NoSpacing"/>
            </w:pPr>
            <w:r w:rsidRPr="00B21325">
              <w:t>V1.2</w:t>
            </w:r>
          </w:p>
        </w:tc>
        <w:tc>
          <w:tcPr>
            <w:tcW w:w="1310" w:type="dxa"/>
          </w:tcPr>
          <w:p w14:paraId="4DA92094" w14:textId="37218FE7"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30.06.2023</w:t>
            </w:r>
          </w:p>
        </w:tc>
        <w:tc>
          <w:tcPr>
            <w:tcW w:w="2553" w:type="dxa"/>
          </w:tcPr>
          <w:p w14:paraId="6C539C23" w14:textId="2A6678F6"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2</w:t>
            </w:r>
            <w:r w:rsidRPr="00B21325">
              <w:rPr>
                <w:vertAlign w:val="superscript"/>
              </w:rPr>
              <w:t>nd</w:t>
            </w:r>
            <w:r w:rsidRPr="00B21325">
              <w:t xml:space="preserve"> </w:t>
            </w:r>
            <w:r w:rsidR="00DA7304" w:rsidRPr="00B21325">
              <w:t>sub-</w:t>
            </w:r>
            <w:r w:rsidRPr="00B21325">
              <w:t xml:space="preserve">iteration implementing feedback and updates to the community building and communication plan. </w:t>
            </w:r>
          </w:p>
        </w:tc>
        <w:tc>
          <w:tcPr>
            <w:tcW w:w="4341" w:type="dxa"/>
          </w:tcPr>
          <w:p w14:paraId="5E99EAC4" w14:textId="28496F2B" w:rsidR="00DE3C06" w:rsidRPr="00B21325" w:rsidRDefault="00DE3C06" w:rsidP="6CB8F707">
            <w:pPr>
              <w:pStyle w:val="NoSpacing"/>
              <w:cnfStyle w:val="000000100000" w:firstRow="0" w:lastRow="0" w:firstColumn="0" w:lastColumn="0" w:oddVBand="0" w:evenVBand="0" w:oddHBand="1" w:evenHBand="0" w:firstRowFirstColumn="0" w:firstRowLastColumn="0" w:lastRowFirstColumn="0" w:lastRowLastColumn="0"/>
            </w:pPr>
            <w:r w:rsidRPr="00B21325">
              <w:t>Federico Drago (Trust-IT), Eleni Karachaliou (</w:t>
            </w:r>
            <w:proofErr w:type="spellStart"/>
            <w:r w:rsidRPr="00B21325">
              <w:t>AUTh</w:t>
            </w:r>
            <w:proofErr w:type="spellEnd"/>
            <w:r w:rsidRPr="00B21325">
              <w:t>)</w:t>
            </w:r>
          </w:p>
        </w:tc>
      </w:tr>
      <w:tr w:rsidR="00DA7304" w:rsidRPr="00B21325" w14:paraId="6D7F63E5" w14:textId="77777777" w:rsidTr="00DA7304">
        <w:tc>
          <w:tcPr>
            <w:cnfStyle w:val="001000000000" w:firstRow="0" w:lastRow="0" w:firstColumn="1" w:lastColumn="0" w:oddVBand="0" w:evenVBand="0" w:oddHBand="0" w:evenHBand="0" w:firstRowFirstColumn="0" w:firstRowLastColumn="0" w:lastRowFirstColumn="0" w:lastRowLastColumn="0"/>
            <w:tcW w:w="812" w:type="dxa"/>
          </w:tcPr>
          <w:p w14:paraId="5363CD60" w14:textId="6DDE949F" w:rsidR="00DA7304" w:rsidRPr="00B21325" w:rsidRDefault="00DA7304" w:rsidP="6CB8F707">
            <w:pPr>
              <w:pStyle w:val="NoSpacing"/>
            </w:pPr>
            <w:r w:rsidRPr="00B21325">
              <w:t>V2.0</w:t>
            </w:r>
          </w:p>
        </w:tc>
        <w:tc>
          <w:tcPr>
            <w:tcW w:w="1310" w:type="dxa"/>
          </w:tcPr>
          <w:p w14:paraId="36CACEBE" w14:textId="6FADE037"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29.11.2023</w:t>
            </w:r>
          </w:p>
        </w:tc>
        <w:tc>
          <w:tcPr>
            <w:tcW w:w="2553" w:type="dxa"/>
          </w:tcPr>
          <w:p w14:paraId="1D6A13F6" w14:textId="0EC4B7C7"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2</w:t>
            </w:r>
            <w:r w:rsidRPr="00B21325">
              <w:rPr>
                <w:vertAlign w:val="superscript"/>
              </w:rPr>
              <w:t>nd</w:t>
            </w:r>
            <w:r w:rsidRPr="00B21325">
              <w:t xml:space="preserve"> official iteration of the </w:t>
            </w:r>
            <w:r w:rsidR="00001592" w:rsidRPr="00B21325">
              <w:t>CB</w:t>
            </w:r>
            <w:r w:rsidR="00EA1E8F" w:rsidRPr="00B21325">
              <w:t>M</w:t>
            </w:r>
            <w:r w:rsidR="00001592" w:rsidRPr="00B21325">
              <w:t>S</w:t>
            </w:r>
          </w:p>
        </w:tc>
        <w:tc>
          <w:tcPr>
            <w:tcW w:w="4341" w:type="dxa"/>
          </w:tcPr>
          <w:p w14:paraId="098C7C0B" w14:textId="2BCAFEAC" w:rsidR="00DA7304" w:rsidRPr="00B21325" w:rsidRDefault="00DA7304" w:rsidP="6CB8F707">
            <w:pPr>
              <w:pStyle w:val="NoSpacing"/>
              <w:cnfStyle w:val="000000000000" w:firstRow="0" w:lastRow="0" w:firstColumn="0" w:lastColumn="0" w:oddVBand="0" w:evenVBand="0" w:oddHBand="0" w:evenHBand="0" w:firstRowFirstColumn="0" w:firstRowLastColumn="0" w:lastRowFirstColumn="0" w:lastRowLastColumn="0"/>
            </w:pPr>
            <w:r w:rsidRPr="00B21325">
              <w:t>Zachary Smith (Trust-IT)</w:t>
            </w:r>
            <w:r w:rsidR="00001592" w:rsidRPr="00B21325">
              <w:t>, Eleni Karachaliou (</w:t>
            </w:r>
            <w:proofErr w:type="spellStart"/>
            <w:r w:rsidR="00001592" w:rsidRPr="00B21325">
              <w:t>AUTh</w:t>
            </w:r>
            <w:proofErr w:type="spellEnd"/>
            <w:r w:rsidR="00001592" w:rsidRPr="00B21325">
              <w:t>)</w:t>
            </w:r>
            <w:r w:rsidRPr="00B21325">
              <w:t>,</w:t>
            </w:r>
            <w:r w:rsidR="00EA1E8F" w:rsidRPr="00B21325">
              <w:t xml:space="preserve"> Rob Carrillo (Trust-IT)</w:t>
            </w:r>
            <w:r w:rsidR="00001592" w:rsidRPr="00B21325">
              <w:t>,</w:t>
            </w:r>
            <w:r w:rsidRPr="00B21325">
              <w:t xml:space="preserve"> Valeriya </w:t>
            </w:r>
            <w:proofErr w:type="spellStart"/>
            <w:r w:rsidRPr="00B21325">
              <w:t>Fetisova</w:t>
            </w:r>
            <w:proofErr w:type="spellEnd"/>
            <w:r w:rsidRPr="00B21325">
              <w:t xml:space="preserve"> (Trust-IT)</w:t>
            </w:r>
            <w:r w:rsidR="00001592" w:rsidRPr="00B21325">
              <w:t>, Luigi Colucci (Trust-IT)</w:t>
            </w:r>
          </w:p>
        </w:tc>
      </w:tr>
      <w:tr w:rsidR="00D56E5B" w:rsidRPr="00B21325" w14:paraId="288EA4E0" w14:textId="77777777" w:rsidTr="00DA7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dxa"/>
          </w:tcPr>
          <w:p w14:paraId="567843E8" w14:textId="32691E88" w:rsidR="00D56E5B" w:rsidRPr="00B21325" w:rsidRDefault="00D56E5B" w:rsidP="00D56E5B">
            <w:pPr>
              <w:pStyle w:val="NoSpacing"/>
            </w:pPr>
            <w:r w:rsidRPr="00B21325">
              <w:t>V2.</w:t>
            </w:r>
            <w:r>
              <w:t>1</w:t>
            </w:r>
          </w:p>
        </w:tc>
        <w:tc>
          <w:tcPr>
            <w:tcW w:w="1310" w:type="dxa"/>
          </w:tcPr>
          <w:p w14:paraId="5ED1EC21" w14:textId="452FD028" w:rsidR="00D56E5B" w:rsidRPr="00B21325" w:rsidRDefault="00D56E5B" w:rsidP="00D56E5B">
            <w:pPr>
              <w:pStyle w:val="NoSpacing"/>
              <w:cnfStyle w:val="000000100000" w:firstRow="0" w:lastRow="0" w:firstColumn="0" w:lastColumn="0" w:oddVBand="0" w:evenVBand="0" w:oddHBand="1" w:evenHBand="0" w:firstRowFirstColumn="0" w:firstRowLastColumn="0" w:lastRowFirstColumn="0" w:lastRowLastColumn="0"/>
            </w:pPr>
            <w:r>
              <w:t>12</w:t>
            </w:r>
            <w:r w:rsidRPr="00B21325">
              <w:t>.</w:t>
            </w:r>
            <w:r>
              <w:t>01</w:t>
            </w:r>
            <w:r w:rsidRPr="00B21325">
              <w:t>.202</w:t>
            </w:r>
            <w:r>
              <w:t>4</w:t>
            </w:r>
          </w:p>
        </w:tc>
        <w:tc>
          <w:tcPr>
            <w:tcW w:w="2553" w:type="dxa"/>
          </w:tcPr>
          <w:p w14:paraId="365C8774" w14:textId="16F2983A" w:rsidR="00D56E5B" w:rsidRPr="00B21325" w:rsidRDefault="00DB1D49" w:rsidP="00D56E5B">
            <w:pPr>
              <w:pStyle w:val="NoSpacing"/>
              <w:cnfStyle w:val="000000100000" w:firstRow="0" w:lastRow="0" w:firstColumn="0" w:lastColumn="0" w:oddVBand="0" w:evenVBand="0" w:oddHBand="1" w:evenHBand="0" w:firstRowFirstColumn="0" w:firstRowLastColumn="0" w:lastRowFirstColumn="0" w:lastRowLastColumn="0"/>
            </w:pPr>
            <w:r w:rsidRPr="00B21325">
              <w:t>sub-iteration implementing feedback and updates to the community building and communication plan.</w:t>
            </w:r>
          </w:p>
        </w:tc>
        <w:tc>
          <w:tcPr>
            <w:tcW w:w="4341" w:type="dxa"/>
          </w:tcPr>
          <w:p w14:paraId="16C54256" w14:textId="7A446861" w:rsidR="00D56E5B" w:rsidRPr="00B21325" w:rsidRDefault="00D56E5B" w:rsidP="00D56E5B">
            <w:pPr>
              <w:pStyle w:val="NoSpacing"/>
              <w:cnfStyle w:val="000000100000" w:firstRow="0" w:lastRow="0" w:firstColumn="0" w:lastColumn="0" w:oddVBand="0" w:evenVBand="0" w:oddHBand="1" w:evenHBand="0" w:firstRowFirstColumn="0" w:firstRowLastColumn="0" w:lastRowFirstColumn="0" w:lastRowLastColumn="0"/>
            </w:pPr>
            <w:r w:rsidRPr="00B21325">
              <w:t>Zachary Smith (Trust-IT), Eleni Karachaliou (</w:t>
            </w:r>
            <w:proofErr w:type="spellStart"/>
            <w:r w:rsidRPr="00B21325">
              <w:t>AUTh</w:t>
            </w:r>
            <w:proofErr w:type="spellEnd"/>
            <w:r w:rsidRPr="00B21325">
              <w:t>),</w:t>
            </w:r>
            <w:r w:rsidR="00DB1D49">
              <w:t xml:space="preserve"> Efstratios </w:t>
            </w:r>
            <w:proofErr w:type="spellStart"/>
            <w:r w:rsidR="00DB1D49">
              <w:t>Stylianidis</w:t>
            </w:r>
            <w:proofErr w:type="spellEnd"/>
            <w:r w:rsidR="00DB1D49">
              <w:t xml:space="preserve"> (</w:t>
            </w:r>
            <w:proofErr w:type="spellStart"/>
            <w:r w:rsidR="00DB1D49">
              <w:t>AUTh</w:t>
            </w:r>
            <w:proofErr w:type="spellEnd"/>
            <w:r w:rsidR="00DB1D49">
              <w:t xml:space="preserve">), Aikaterini </w:t>
            </w:r>
            <w:proofErr w:type="spellStart"/>
            <w:r w:rsidR="00DB1D49">
              <w:t>Bakousi</w:t>
            </w:r>
            <w:proofErr w:type="spellEnd"/>
            <w:r w:rsidR="00DB1D49">
              <w:t xml:space="preserve"> (</w:t>
            </w:r>
            <w:proofErr w:type="spellStart"/>
            <w:r w:rsidR="00DB1D49">
              <w:t>AUTh</w:t>
            </w:r>
            <w:proofErr w:type="spellEnd"/>
            <w:r w:rsidR="00DB1D49">
              <w:t xml:space="preserve">), Zoi-Eirini </w:t>
            </w:r>
            <w:proofErr w:type="spellStart"/>
            <w:r w:rsidR="00DB1D49">
              <w:t>Tsifodimou</w:t>
            </w:r>
            <w:proofErr w:type="spellEnd"/>
            <w:r w:rsidR="00DB1D49">
              <w:t xml:space="preserve"> (</w:t>
            </w:r>
            <w:proofErr w:type="spellStart"/>
            <w:r w:rsidR="00DB1D49">
              <w:t>AUTh</w:t>
            </w:r>
            <w:proofErr w:type="spellEnd"/>
            <w:r w:rsidR="00DB1D49">
              <w:t>),</w:t>
            </w:r>
            <w:r w:rsidR="00A13AB9">
              <w:t xml:space="preserve"> Costas </w:t>
            </w:r>
            <w:proofErr w:type="spellStart"/>
            <w:r w:rsidR="00A13AB9">
              <w:t>Bissas</w:t>
            </w:r>
            <w:proofErr w:type="spellEnd"/>
            <w:r w:rsidR="00A13AB9">
              <w:t xml:space="preserve"> (</w:t>
            </w:r>
            <w:proofErr w:type="spellStart"/>
            <w:r w:rsidR="00A13AB9">
              <w:t>AUTh</w:t>
            </w:r>
            <w:proofErr w:type="spellEnd"/>
            <w:proofErr w:type="gramStart"/>
            <w:r w:rsidR="00A13AB9">
              <w:t xml:space="preserve">), </w:t>
            </w:r>
            <w:r w:rsidRPr="00B21325">
              <w:t xml:space="preserve"> Rob</w:t>
            </w:r>
            <w:proofErr w:type="gramEnd"/>
            <w:r w:rsidRPr="00B21325">
              <w:t xml:space="preserve"> Carrillo (Trust-IT), Valeriya </w:t>
            </w:r>
            <w:proofErr w:type="spellStart"/>
            <w:r w:rsidRPr="00B21325">
              <w:t>Fetisova</w:t>
            </w:r>
            <w:proofErr w:type="spellEnd"/>
            <w:r w:rsidRPr="00B21325">
              <w:t xml:space="preserve"> (Trust-IT), Luigi Colucci (Trust-IT)</w:t>
            </w:r>
          </w:p>
        </w:tc>
      </w:tr>
      <w:tr w:rsidR="006411C5" w:rsidRPr="00B21325" w14:paraId="6EB4A4F6" w14:textId="77777777" w:rsidTr="00DA7304">
        <w:tc>
          <w:tcPr>
            <w:cnfStyle w:val="001000000000" w:firstRow="0" w:lastRow="0" w:firstColumn="1" w:lastColumn="0" w:oddVBand="0" w:evenVBand="0" w:oddHBand="0" w:evenHBand="0" w:firstRowFirstColumn="0" w:firstRowLastColumn="0" w:lastRowFirstColumn="0" w:lastRowLastColumn="0"/>
            <w:tcW w:w="812" w:type="dxa"/>
          </w:tcPr>
          <w:p w14:paraId="7B193483" w14:textId="70C0BC00" w:rsidR="006411C5" w:rsidRPr="00B21325" w:rsidRDefault="006411C5" w:rsidP="006411C5">
            <w:pPr>
              <w:pStyle w:val="NoSpacing"/>
            </w:pPr>
            <w:r w:rsidRPr="00B21325">
              <w:t>V2.</w:t>
            </w:r>
            <w:r>
              <w:t>1</w:t>
            </w:r>
            <w:r>
              <w:t>.1</w:t>
            </w:r>
          </w:p>
        </w:tc>
        <w:tc>
          <w:tcPr>
            <w:tcW w:w="1310" w:type="dxa"/>
          </w:tcPr>
          <w:p w14:paraId="11007DDA" w14:textId="313BDBA4" w:rsidR="006411C5" w:rsidRDefault="006411C5" w:rsidP="006411C5">
            <w:pPr>
              <w:pStyle w:val="NoSpacing"/>
              <w:cnfStyle w:val="000000000000" w:firstRow="0" w:lastRow="0" w:firstColumn="0" w:lastColumn="0" w:oddVBand="0" w:evenVBand="0" w:oddHBand="0" w:evenHBand="0" w:firstRowFirstColumn="0" w:firstRowLastColumn="0" w:lastRowFirstColumn="0" w:lastRowLastColumn="0"/>
            </w:pPr>
            <w:r>
              <w:t>18</w:t>
            </w:r>
            <w:r w:rsidRPr="00B21325">
              <w:t>.</w:t>
            </w:r>
            <w:r>
              <w:t>0</w:t>
            </w:r>
            <w:r>
              <w:t>6</w:t>
            </w:r>
            <w:r w:rsidRPr="00B21325">
              <w:t>.202</w:t>
            </w:r>
            <w:r>
              <w:t>4</w:t>
            </w:r>
          </w:p>
        </w:tc>
        <w:tc>
          <w:tcPr>
            <w:tcW w:w="2553" w:type="dxa"/>
          </w:tcPr>
          <w:p w14:paraId="5AE8DC33" w14:textId="1CE200B6" w:rsidR="006411C5" w:rsidRPr="00B21325" w:rsidRDefault="006354FE" w:rsidP="006411C5">
            <w:pPr>
              <w:pStyle w:val="NoSpacing"/>
              <w:cnfStyle w:val="000000000000" w:firstRow="0" w:lastRow="0" w:firstColumn="0" w:lastColumn="0" w:oddVBand="0" w:evenVBand="0" w:oddHBand="0" w:evenHBand="0" w:firstRowFirstColumn="0" w:firstRowLastColumn="0" w:lastRowFirstColumn="0" w:lastRowLastColumn="0"/>
            </w:pPr>
            <w:r>
              <w:t>Implement change of company from RHEA to Starion</w:t>
            </w:r>
          </w:p>
        </w:tc>
        <w:tc>
          <w:tcPr>
            <w:tcW w:w="4341" w:type="dxa"/>
          </w:tcPr>
          <w:p w14:paraId="32547FB9" w14:textId="448E27BD" w:rsidR="006411C5" w:rsidRPr="00B21325" w:rsidRDefault="00E10C43" w:rsidP="006411C5">
            <w:pPr>
              <w:pStyle w:val="NoSpacing"/>
              <w:cnfStyle w:val="000000000000" w:firstRow="0" w:lastRow="0" w:firstColumn="0" w:lastColumn="0" w:oddVBand="0" w:evenVBand="0" w:oddHBand="0" w:evenHBand="0" w:firstRowFirstColumn="0" w:firstRowLastColumn="0" w:lastRowFirstColumn="0" w:lastRowLastColumn="0"/>
            </w:pPr>
            <w:r>
              <w:t>Antonio Romeo (Starion)</w:t>
            </w:r>
          </w:p>
        </w:tc>
      </w:tr>
    </w:tbl>
    <w:p w14:paraId="20E87904" w14:textId="77777777" w:rsidR="00A30A98" w:rsidRPr="00B21325" w:rsidRDefault="00A30A98" w:rsidP="00A30A98"/>
    <w:p w14:paraId="59253921" w14:textId="77777777" w:rsidR="002514F8" w:rsidRDefault="002514F8">
      <w:pPr>
        <w:spacing w:after="200"/>
        <w:jc w:val="left"/>
        <w:rPr>
          <w:b/>
          <w:color w:val="1C3046"/>
        </w:rPr>
      </w:pPr>
      <w:r>
        <w:rPr>
          <w:b/>
          <w:color w:val="1C3046"/>
        </w:rPr>
        <w:br w:type="page"/>
      </w:r>
    </w:p>
    <w:p w14:paraId="29231960" w14:textId="26139AC5" w:rsidR="00B75013" w:rsidRPr="00B21325" w:rsidRDefault="00A30A98" w:rsidP="00A30A98">
      <w:pPr>
        <w:rPr>
          <w:b/>
          <w:color w:val="1C3046"/>
        </w:rPr>
      </w:pPr>
      <w:r w:rsidRPr="00B21325">
        <w:rPr>
          <w:b/>
          <w:color w:val="1C3046"/>
        </w:rPr>
        <w:lastRenderedPageBreak/>
        <w:t>TERMINOLOGY</w:t>
      </w:r>
    </w:p>
    <w:tbl>
      <w:tblPr>
        <w:tblStyle w:val="TableSimple1"/>
        <w:tblW w:w="5000" w:type="pct"/>
        <w:tblLook w:val="04A0" w:firstRow="1" w:lastRow="0" w:firstColumn="1" w:lastColumn="0" w:noHBand="0" w:noVBand="1"/>
      </w:tblPr>
      <w:tblGrid>
        <w:gridCol w:w="2406"/>
        <w:gridCol w:w="6613"/>
      </w:tblGrid>
      <w:tr w:rsidR="009F1D83" w:rsidRPr="00B21325" w14:paraId="66102331" w14:textId="77777777" w:rsidTr="009F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2914BCB" w14:textId="77777777" w:rsidR="009F1D83" w:rsidRPr="00B21325" w:rsidRDefault="009F1D83">
            <w:pPr>
              <w:pStyle w:val="NoSpacing"/>
              <w:rPr>
                <w:b w:val="0"/>
                <w:i/>
              </w:rPr>
            </w:pPr>
            <w:r w:rsidRPr="00B21325">
              <w:rPr>
                <w:i/>
              </w:rPr>
              <w:t>Terminology/Acronym</w:t>
            </w:r>
          </w:p>
        </w:tc>
        <w:tc>
          <w:tcPr>
            <w:tcW w:w="3666" w:type="pct"/>
          </w:tcPr>
          <w:p w14:paraId="5B15955E" w14:textId="77777777" w:rsidR="009F1D83" w:rsidRPr="00B21325" w:rsidRDefault="009F1D83">
            <w:pPr>
              <w:pStyle w:val="NoSpacing"/>
              <w:cnfStyle w:val="100000000000" w:firstRow="1" w:lastRow="0" w:firstColumn="0" w:lastColumn="0" w:oddVBand="0" w:evenVBand="0" w:oddHBand="0" w:evenHBand="0" w:firstRowFirstColumn="0" w:firstRowLastColumn="0" w:lastRowFirstColumn="0" w:lastRowLastColumn="0"/>
              <w:rPr>
                <w:b w:val="0"/>
                <w:i/>
              </w:rPr>
            </w:pPr>
            <w:r w:rsidRPr="00B21325">
              <w:rPr>
                <w:i/>
              </w:rPr>
              <w:t>Definition</w:t>
            </w:r>
          </w:p>
        </w:tc>
      </w:tr>
      <w:tr w:rsidR="002D2374" w:rsidRPr="00B21325" w14:paraId="2F3AE0FA"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25432D13" w14:textId="1D0481D1" w:rsidR="002D2374" w:rsidRPr="00B21325" w:rsidRDefault="002D2374">
            <w:pPr>
              <w:pStyle w:val="NoSpacing"/>
            </w:pPr>
            <w:r w:rsidRPr="00B21325">
              <w:t>AI</w:t>
            </w:r>
          </w:p>
        </w:tc>
        <w:tc>
          <w:tcPr>
            <w:tcW w:w="3666" w:type="pct"/>
          </w:tcPr>
          <w:p w14:paraId="1D24FE42" w14:textId="06365815" w:rsidR="002D2374" w:rsidRPr="00B21325" w:rsidRDefault="002D2374">
            <w:pPr>
              <w:pStyle w:val="NoSpacing"/>
              <w:cnfStyle w:val="000000100000" w:firstRow="0" w:lastRow="0" w:firstColumn="0" w:lastColumn="0" w:oddVBand="0" w:evenVBand="0" w:oddHBand="1" w:evenHBand="0" w:firstRowFirstColumn="0" w:firstRowLastColumn="0" w:lastRowFirstColumn="0" w:lastRowLastColumn="0"/>
            </w:pPr>
            <w:r w:rsidRPr="00B21325">
              <w:t>Artificial intelligence</w:t>
            </w:r>
          </w:p>
        </w:tc>
      </w:tr>
      <w:tr w:rsidR="009F1D83" w:rsidRPr="00B21325" w14:paraId="7555A67C"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0B1466EB" w14:textId="03CB58B6" w:rsidR="009F1D83" w:rsidRPr="00B21325" w:rsidRDefault="002D2374">
            <w:pPr>
              <w:pStyle w:val="NoSpacing"/>
            </w:pPr>
            <w:r w:rsidRPr="00B21325">
              <w:t>CBMS</w:t>
            </w:r>
          </w:p>
        </w:tc>
        <w:tc>
          <w:tcPr>
            <w:tcW w:w="3666" w:type="pct"/>
          </w:tcPr>
          <w:p w14:paraId="28BCFD7E" w14:textId="538477A6" w:rsidR="009F1D83" w:rsidRPr="00B21325" w:rsidRDefault="002D2374">
            <w:pPr>
              <w:pStyle w:val="NoSpacing"/>
              <w:cnfStyle w:val="000000000000" w:firstRow="0" w:lastRow="0" w:firstColumn="0" w:lastColumn="0" w:oddVBand="0" w:evenVBand="0" w:oddHBand="0" w:evenHBand="0" w:firstRowFirstColumn="0" w:firstRowLastColumn="0" w:lastRowFirstColumn="0" w:lastRowLastColumn="0"/>
            </w:pPr>
            <w:r w:rsidRPr="00B21325">
              <w:t>Community Building and Management Strategy</w:t>
            </w:r>
          </w:p>
        </w:tc>
      </w:tr>
      <w:tr w:rsidR="002D2374" w:rsidRPr="00B21325" w14:paraId="7651790D"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955ABBC" w14:textId="255D0A82" w:rsidR="002D2374" w:rsidRPr="00B21325" w:rsidRDefault="002D2374">
            <w:pPr>
              <w:pStyle w:val="NoSpacing"/>
            </w:pPr>
            <w:r w:rsidRPr="00B21325">
              <w:t>CoP</w:t>
            </w:r>
          </w:p>
        </w:tc>
        <w:tc>
          <w:tcPr>
            <w:tcW w:w="3666" w:type="pct"/>
          </w:tcPr>
          <w:p w14:paraId="76AA176C" w14:textId="65746323" w:rsidR="002D2374" w:rsidRPr="00B21325" w:rsidRDefault="002D2374">
            <w:pPr>
              <w:pStyle w:val="NoSpacing"/>
              <w:cnfStyle w:val="000000100000" w:firstRow="0" w:lastRow="0" w:firstColumn="0" w:lastColumn="0" w:oddVBand="0" w:evenVBand="0" w:oddHBand="1" w:evenHBand="0" w:firstRowFirstColumn="0" w:firstRowLastColumn="0" w:lastRowFirstColumn="0" w:lastRowLastColumn="0"/>
            </w:pPr>
            <w:r w:rsidRPr="00B21325">
              <w:t>Community of Practice</w:t>
            </w:r>
          </w:p>
        </w:tc>
      </w:tr>
      <w:tr w:rsidR="00EB2FAF" w:rsidRPr="00B21325" w14:paraId="3EA97713"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705D74FA" w14:textId="0624B22E" w:rsidR="00EB2FAF" w:rsidRPr="00B21325" w:rsidRDefault="00EB2FAF" w:rsidP="00EB2FAF">
            <w:pPr>
              <w:pStyle w:val="NoSpacing"/>
            </w:pPr>
            <w:proofErr w:type="spellStart"/>
            <w:r w:rsidRPr="00B21325">
              <w:t>DestinE</w:t>
            </w:r>
            <w:proofErr w:type="spellEnd"/>
          </w:p>
        </w:tc>
        <w:tc>
          <w:tcPr>
            <w:tcW w:w="3666" w:type="pct"/>
          </w:tcPr>
          <w:p w14:paraId="4C5D9EFF" w14:textId="48D4373F"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Destination Earth</w:t>
            </w:r>
          </w:p>
        </w:tc>
      </w:tr>
      <w:tr w:rsidR="00EB2FAF" w:rsidRPr="00B21325" w14:paraId="0CC6531C"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021248F0" w14:textId="24164B29" w:rsidR="00EB2FAF" w:rsidRPr="00B21325" w:rsidRDefault="00EB2FAF" w:rsidP="00EB2FAF">
            <w:pPr>
              <w:pStyle w:val="NoSpacing"/>
            </w:pPr>
            <w:r w:rsidRPr="00B21325">
              <w:t>DESP</w:t>
            </w:r>
          </w:p>
        </w:tc>
        <w:tc>
          <w:tcPr>
            <w:tcW w:w="3666" w:type="pct"/>
          </w:tcPr>
          <w:p w14:paraId="1284D404" w14:textId="00C5FC71" w:rsidR="00EB2FAF" w:rsidRPr="00B21325" w:rsidRDefault="00EB2FAF" w:rsidP="00EB2FAF">
            <w:pPr>
              <w:pStyle w:val="NoSpacing"/>
              <w:cnfStyle w:val="000000100000" w:firstRow="0" w:lastRow="0" w:firstColumn="0" w:lastColumn="0" w:oddVBand="0" w:evenVBand="0" w:oddHBand="1" w:evenHBand="0" w:firstRowFirstColumn="0" w:firstRowLastColumn="0" w:lastRowFirstColumn="0" w:lastRowLastColumn="0"/>
            </w:pPr>
            <w:proofErr w:type="spellStart"/>
            <w:r w:rsidRPr="00B21325">
              <w:t>DestinE</w:t>
            </w:r>
            <w:proofErr w:type="spellEnd"/>
            <w:r w:rsidRPr="00B21325">
              <w:t xml:space="preserve"> Core Service Platform</w:t>
            </w:r>
          </w:p>
        </w:tc>
      </w:tr>
      <w:tr w:rsidR="00EB2FAF" w:rsidRPr="00B21325" w14:paraId="6551CFAE"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71E0C979" w14:textId="1A00543F" w:rsidR="00EB2FAF" w:rsidRPr="00B21325" w:rsidRDefault="00EB2FAF" w:rsidP="00EB2FAF">
            <w:pPr>
              <w:pStyle w:val="NoSpacing"/>
            </w:pPr>
            <w:r w:rsidRPr="00B21325">
              <w:t>DEUC</w:t>
            </w:r>
          </w:p>
        </w:tc>
        <w:tc>
          <w:tcPr>
            <w:tcW w:w="3666" w:type="pct"/>
          </w:tcPr>
          <w:p w14:paraId="579E0C7C" w14:textId="40CEAB0A"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proofErr w:type="spellStart"/>
            <w:r w:rsidRPr="00B21325">
              <w:t>DestinE</w:t>
            </w:r>
            <w:proofErr w:type="spellEnd"/>
            <w:r w:rsidRPr="00B21325">
              <w:t xml:space="preserve"> Use Cases project</w:t>
            </w:r>
          </w:p>
        </w:tc>
      </w:tr>
      <w:tr w:rsidR="001509A0" w:rsidRPr="00B21325" w14:paraId="299919CF"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547D6718" w14:textId="4F97B0CB" w:rsidR="001509A0" w:rsidRPr="00B21325" w:rsidRDefault="001509A0" w:rsidP="00EB2FAF">
            <w:pPr>
              <w:pStyle w:val="NoSpacing"/>
            </w:pPr>
            <w:r w:rsidRPr="00B21325">
              <w:t>EE</w:t>
            </w:r>
          </w:p>
        </w:tc>
        <w:tc>
          <w:tcPr>
            <w:tcW w:w="3666" w:type="pct"/>
          </w:tcPr>
          <w:p w14:paraId="69E8F8AE" w14:textId="181B3CD1" w:rsidR="001509A0" w:rsidRPr="00B21325" w:rsidRDefault="001509A0" w:rsidP="00EB2FAF">
            <w:pPr>
              <w:pStyle w:val="NoSpacing"/>
              <w:cnfStyle w:val="000000100000" w:firstRow="0" w:lastRow="0" w:firstColumn="0" w:lastColumn="0" w:oddVBand="0" w:evenVBand="0" w:oddHBand="1" w:evenHBand="0" w:firstRowFirstColumn="0" w:firstRowLastColumn="0" w:lastRowFirstColumn="0" w:lastRowLastColumn="0"/>
            </w:pPr>
            <w:r w:rsidRPr="00B21325">
              <w:t>Entrusted Entities (ESA, ECMWF, EUMETSTAT)</w:t>
            </w:r>
          </w:p>
        </w:tc>
      </w:tr>
      <w:tr w:rsidR="00EB2FAF" w:rsidRPr="00B21325" w14:paraId="67749702"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0E992FDD" w14:textId="640CE3BB" w:rsidR="00EB2FAF" w:rsidRPr="00B21325" w:rsidRDefault="00EB2FAF" w:rsidP="00EB2FAF">
            <w:pPr>
              <w:pStyle w:val="NoSpacing"/>
            </w:pPr>
            <w:r w:rsidRPr="00B21325">
              <w:t>GIS</w:t>
            </w:r>
          </w:p>
        </w:tc>
        <w:tc>
          <w:tcPr>
            <w:tcW w:w="3666" w:type="pct"/>
          </w:tcPr>
          <w:p w14:paraId="25CDE91C" w14:textId="78B5FCE4"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 xml:space="preserve">Geographic Information Systems </w:t>
            </w:r>
          </w:p>
        </w:tc>
      </w:tr>
      <w:tr w:rsidR="00910F77" w:rsidRPr="00B21325" w14:paraId="4FB5E45F"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6C1F5170" w14:textId="01E46D8B" w:rsidR="00910F77" w:rsidRPr="00B21325" w:rsidRDefault="00910F77" w:rsidP="00EB2FAF">
            <w:pPr>
              <w:pStyle w:val="NoSpacing"/>
            </w:pPr>
            <w:r w:rsidRPr="00B21325">
              <w:t>IRL</w:t>
            </w:r>
          </w:p>
        </w:tc>
        <w:tc>
          <w:tcPr>
            <w:tcW w:w="3666" w:type="pct"/>
          </w:tcPr>
          <w:p w14:paraId="08841F6A" w14:textId="03C74F67" w:rsidR="00910F77" w:rsidRPr="00B21325" w:rsidRDefault="00910F77" w:rsidP="00EB2FAF">
            <w:pPr>
              <w:pStyle w:val="NoSpacing"/>
              <w:cnfStyle w:val="000000100000" w:firstRow="0" w:lastRow="0" w:firstColumn="0" w:lastColumn="0" w:oddVBand="0" w:evenVBand="0" w:oddHBand="1" w:evenHBand="0" w:firstRowFirstColumn="0" w:firstRowLastColumn="0" w:lastRowFirstColumn="0" w:lastRowLastColumn="0"/>
            </w:pPr>
            <w:r w:rsidRPr="00B21325">
              <w:t>In Real Life</w:t>
            </w:r>
          </w:p>
        </w:tc>
      </w:tr>
      <w:tr w:rsidR="00EB2FAF" w:rsidRPr="00B21325" w14:paraId="56EC7F3C"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2A3FBD65" w14:textId="4D95ECAD" w:rsidR="00EB2FAF" w:rsidRPr="00B21325" w:rsidRDefault="00EB2FAF" w:rsidP="00EB2FAF">
            <w:pPr>
              <w:pStyle w:val="NoSpacing"/>
            </w:pPr>
            <w:r w:rsidRPr="00B21325">
              <w:t>ML</w:t>
            </w:r>
          </w:p>
        </w:tc>
        <w:tc>
          <w:tcPr>
            <w:tcW w:w="3666" w:type="pct"/>
          </w:tcPr>
          <w:p w14:paraId="6A5195CB" w14:textId="7B3BC031"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Machine Learning</w:t>
            </w:r>
          </w:p>
        </w:tc>
      </w:tr>
      <w:tr w:rsidR="00EB2FAF" w:rsidRPr="00B21325" w14:paraId="645E9A21"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48D8469A" w14:textId="0BE4B6B2" w:rsidR="00EB2FAF" w:rsidRPr="00B21325" w:rsidRDefault="00EB2FAF" w:rsidP="00EB2FAF">
            <w:pPr>
              <w:pStyle w:val="NoSpacing"/>
            </w:pPr>
            <w:r w:rsidRPr="00B21325">
              <w:t>UI</w:t>
            </w:r>
          </w:p>
        </w:tc>
        <w:tc>
          <w:tcPr>
            <w:tcW w:w="3666" w:type="pct"/>
          </w:tcPr>
          <w:p w14:paraId="2C195F02" w14:textId="77A66518" w:rsidR="00EB2FAF" w:rsidRPr="00B21325" w:rsidRDefault="00EB2FAF" w:rsidP="00EB2FAF">
            <w:pPr>
              <w:pStyle w:val="NoSpacing"/>
              <w:cnfStyle w:val="000000100000" w:firstRow="0" w:lastRow="0" w:firstColumn="0" w:lastColumn="0" w:oddVBand="0" w:evenVBand="0" w:oddHBand="1" w:evenHBand="0" w:firstRowFirstColumn="0" w:firstRowLastColumn="0" w:lastRowFirstColumn="0" w:lastRowLastColumn="0"/>
            </w:pPr>
            <w:r w:rsidRPr="00B21325">
              <w:t>User interface</w:t>
            </w:r>
          </w:p>
        </w:tc>
      </w:tr>
      <w:tr w:rsidR="00EB2FAF" w:rsidRPr="00B21325" w14:paraId="09146E33" w14:textId="77777777" w:rsidTr="009F1D83">
        <w:tc>
          <w:tcPr>
            <w:cnfStyle w:val="001000000000" w:firstRow="0" w:lastRow="0" w:firstColumn="1" w:lastColumn="0" w:oddVBand="0" w:evenVBand="0" w:oddHBand="0" w:evenHBand="0" w:firstRowFirstColumn="0" w:firstRowLastColumn="0" w:lastRowFirstColumn="0" w:lastRowLastColumn="0"/>
            <w:tcW w:w="1334" w:type="pct"/>
          </w:tcPr>
          <w:p w14:paraId="5266AE69" w14:textId="1838AC10" w:rsidR="00EB2FAF" w:rsidRPr="00B21325" w:rsidRDefault="00EB2FAF" w:rsidP="00EB2FAF">
            <w:pPr>
              <w:pStyle w:val="NoSpacing"/>
            </w:pPr>
            <w:r w:rsidRPr="00B21325">
              <w:t>UX</w:t>
            </w:r>
          </w:p>
        </w:tc>
        <w:tc>
          <w:tcPr>
            <w:tcW w:w="3666" w:type="pct"/>
          </w:tcPr>
          <w:p w14:paraId="483DE203" w14:textId="0F8FD009" w:rsidR="00EB2FAF" w:rsidRPr="00B21325" w:rsidRDefault="00EB2FAF" w:rsidP="00EB2FAF">
            <w:pPr>
              <w:pStyle w:val="NoSpacing"/>
              <w:cnfStyle w:val="000000000000" w:firstRow="0" w:lastRow="0" w:firstColumn="0" w:lastColumn="0" w:oddVBand="0" w:evenVBand="0" w:oddHBand="0" w:evenHBand="0" w:firstRowFirstColumn="0" w:firstRowLastColumn="0" w:lastRowFirstColumn="0" w:lastRowLastColumn="0"/>
            </w:pPr>
            <w:r w:rsidRPr="00B21325">
              <w:t>User experience</w:t>
            </w:r>
          </w:p>
        </w:tc>
      </w:tr>
      <w:tr w:rsidR="00910F77" w:rsidRPr="00B21325" w14:paraId="75FCA0E3" w14:textId="77777777" w:rsidTr="009F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pct"/>
          </w:tcPr>
          <w:p w14:paraId="563ED4AB" w14:textId="06657BE8" w:rsidR="00910F77" w:rsidRPr="00B21325" w:rsidRDefault="00910F77" w:rsidP="00EB2FAF">
            <w:pPr>
              <w:pStyle w:val="NoSpacing"/>
            </w:pPr>
            <w:r w:rsidRPr="00D23C31">
              <w:t>3Es</w:t>
            </w:r>
          </w:p>
        </w:tc>
        <w:tc>
          <w:tcPr>
            <w:tcW w:w="3666" w:type="pct"/>
          </w:tcPr>
          <w:p w14:paraId="43718B5F" w14:textId="448EA703" w:rsidR="00910F77" w:rsidRPr="00B21325" w:rsidRDefault="00910F77" w:rsidP="00EB2FAF">
            <w:pPr>
              <w:pStyle w:val="NoSpacing"/>
              <w:cnfStyle w:val="000000100000" w:firstRow="0" w:lastRow="0" w:firstColumn="0" w:lastColumn="0" w:oddVBand="0" w:evenVBand="0" w:oddHBand="1" w:evenHBand="0" w:firstRowFirstColumn="0" w:firstRowLastColumn="0" w:lastRowFirstColumn="0" w:lastRowLastColumn="0"/>
            </w:pPr>
            <w:r w:rsidRPr="00B21325">
              <w:t>Three Entrusted Entities</w:t>
            </w:r>
          </w:p>
        </w:tc>
      </w:tr>
    </w:tbl>
    <w:p w14:paraId="7ED21EA2" w14:textId="77777777" w:rsidR="00A30A98" w:rsidRPr="00B21325" w:rsidRDefault="00A30A98" w:rsidP="00A30A98">
      <w:r w:rsidRPr="00B21325">
        <w:br w:type="page"/>
      </w:r>
    </w:p>
    <w:sdt>
      <w:sdtPr>
        <w:rPr>
          <w:b/>
          <w:color w:val="0067B1"/>
          <w:sz w:val="40"/>
        </w:rPr>
        <w:id w:val="-1545511109"/>
        <w:docPartObj>
          <w:docPartGallery w:val="Table of Contents"/>
          <w:docPartUnique/>
        </w:docPartObj>
      </w:sdtPr>
      <w:sdtEndPr>
        <w:rPr>
          <w:bCs/>
          <w:noProof/>
          <w:color w:val="auto"/>
          <w:sz w:val="22"/>
        </w:rPr>
      </w:sdtEndPr>
      <w:sdtContent>
        <w:p w14:paraId="5DEE372B" w14:textId="77777777" w:rsidR="00A30A98" w:rsidRPr="00B21325" w:rsidRDefault="00A30A98" w:rsidP="00A30A98">
          <w:pPr>
            <w:rPr>
              <w:b/>
              <w:color w:val="1C3046"/>
              <w:sz w:val="40"/>
            </w:rPr>
          </w:pPr>
          <w:r w:rsidRPr="00B21325">
            <w:rPr>
              <w:b/>
              <w:color w:val="1C3046"/>
              <w:sz w:val="40"/>
            </w:rPr>
            <w:t>Contents</w:t>
          </w:r>
        </w:p>
        <w:p w14:paraId="53EB5141" w14:textId="6CCB1D08" w:rsidR="002514F8" w:rsidRDefault="00247395">
          <w:pPr>
            <w:pStyle w:val="TOC1"/>
            <w:rPr>
              <w:rFonts w:asciiTheme="minorHAnsi" w:eastAsiaTheme="minorEastAsia" w:hAnsiTheme="minorHAnsi"/>
              <w:color w:val="auto"/>
              <w:spacing w:val="0"/>
              <w:kern w:val="2"/>
              <w:lang w:eastAsia="en-GB"/>
              <w14:ligatures w14:val="standardContextual"/>
            </w:rPr>
          </w:pPr>
          <w:r w:rsidRPr="00B21325">
            <w:fldChar w:fldCharType="begin"/>
          </w:r>
          <w:r w:rsidRPr="00B21325">
            <w:instrText xml:space="preserve"> TOC \o "1-2" \h \z \u </w:instrText>
          </w:r>
          <w:r w:rsidRPr="00B21325">
            <w:fldChar w:fldCharType="separate"/>
          </w:r>
          <w:hyperlink w:anchor="_Toc155973201" w:history="1">
            <w:r w:rsidR="002514F8" w:rsidRPr="00FB67F3">
              <w:rPr>
                <w:rStyle w:val="Hyperlink"/>
              </w:rPr>
              <w:t>1</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Introduction</w:t>
            </w:r>
            <w:r w:rsidR="002514F8">
              <w:rPr>
                <w:webHidden/>
              </w:rPr>
              <w:tab/>
            </w:r>
            <w:r w:rsidR="002514F8">
              <w:rPr>
                <w:webHidden/>
              </w:rPr>
              <w:fldChar w:fldCharType="begin"/>
            </w:r>
            <w:r w:rsidR="002514F8">
              <w:rPr>
                <w:webHidden/>
              </w:rPr>
              <w:instrText xml:space="preserve"> PAGEREF _Toc155973201 \h </w:instrText>
            </w:r>
            <w:r w:rsidR="002514F8">
              <w:rPr>
                <w:webHidden/>
              </w:rPr>
            </w:r>
            <w:r w:rsidR="002514F8">
              <w:rPr>
                <w:webHidden/>
              </w:rPr>
              <w:fldChar w:fldCharType="separate"/>
            </w:r>
            <w:r w:rsidR="002514F8">
              <w:rPr>
                <w:webHidden/>
              </w:rPr>
              <w:t>5</w:t>
            </w:r>
            <w:r w:rsidR="002514F8">
              <w:rPr>
                <w:webHidden/>
              </w:rPr>
              <w:fldChar w:fldCharType="end"/>
            </w:r>
          </w:hyperlink>
        </w:p>
        <w:p w14:paraId="05991816" w14:textId="27403782"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02" w:history="1">
            <w:r w:rsidR="002514F8" w:rsidRPr="00FB67F3">
              <w:rPr>
                <w:rStyle w:val="Hyperlink"/>
              </w:rPr>
              <w:t>2</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DestinE Overview and Target Stakeholders</w:t>
            </w:r>
            <w:r w:rsidR="002514F8">
              <w:rPr>
                <w:webHidden/>
              </w:rPr>
              <w:tab/>
            </w:r>
            <w:r w:rsidR="002514F8">
              <w:rPr>
                <w:webHidden/>
              </w:rPr>
              <w:fldChar w:fldCharType="begin"/>
            </w:r>
            <w:r w:rsidR="002514F8">
              <w:rPr>
                <w:webHidden/>
              </w:rPr>
              <w:instrText xml:space="preserve"> PAGEREF _Toc155973202 \h </w:instrText>
            </w:r>
            <w:r w:rsidR="002514F8">
              <w:rPr>
                <w:webHidden/>
              </w:rPr>
            </w:r>
            <w:r w:rsidR="002514F8">
              <w:rPr>
                <w:webHidden/>
              </w:rPr>
              <w:fldChar w:fldCharType="separate"/>
            </w:r>
            <w:r w:rsidR="002514F8">
              <w:rPr>
                <w:webHidden/>
              </w:rPr>
              <w:t>6</w:t>
            </w:r>
            <w:r w:rsidR="002514F8">
              <w:rPr>
                <w:webHidden/>
              </w:rPr>
              <w:fldChar w:fldCharType="end"/>
            </w:r>
          </w:hyperlink>
        </w:p>
        <w:p w14:paraId="5D3DC5ED" w14:textId="225B3ACE"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3" w:history="1">
            <w:r w:rsidR="002514F8" w:rsidRPr="00FB67F3">
              <w:rPr>
                <w:rStyle w:val="Hyperlink"/>
                <w:noProof/>
              </w:rPr>
              <w:t>2.1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Destination Earth</w:t>
            </w:r>
            <w:r w:rsidR="002514F8">
              <w:rPr>
                <w:noProof/>
                <w:webHidden/>
              </w:rPr>
              <w:tab/>
            </w:r>
            <w:r w:rsidR="002514F8">
              <w:rPr>
                <w:noProof/>
                <w:webHidden/>
              </w:rPr>
              <w:fldChar w:fldCharType="begin"/>
            </w:r>
            <w:r w:rsidR="002514F8">
              <w:rPr>
                <w:noProof/>
                <w:webHidden/>
              </w:rPr>
              <w:instrText xml:space="preserve"> PAGEREF _Toc155973203 \h </w:instrText>
            </w:r>
            <w:r w:rsidR="002514F8">
              <w:rPr>
                <w:noProof/>
                <w:webHidden/>
              </w:rPr>
            </w:r>
            <w:r w:rsidR="002514F8">
              <w:rPr>
                <w:noProof/>
                <w:webHidden/>
              </w:rPr>
              <w:fldChar w:fldCharType="separate"/>
            </w:r>
            <w:r w:rsidR="002514F8">
              <w:rPr>
                <w:noProof/>
                <w:webHidden/>
              </w:rPr>
              <w:t>6</w:t>
            </w:r>
            <w:r w:rsidR="002514F8">
              <w:rPr>
                <w:noProof/>
                <w:webHidden/>
              </w:rPr>
              <w:fldChar w:fldCharType="end"/>
            </w:r>
          </w:hyperlink>
        </w:p>
        <w:p w14:paraId="25DF0F4F" w14:textId="116530C3"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4" w:history="1">
            <w:r w:rsidR="002514F8" w:rsidRPr="00FB67F3">
              <w:rPr>
                <w:rStyle w:val="Hyperlink"/>
                <w:noProof/>
              </w:rPr>
              <w:t>Stakeholder Mapping</w:t>
            </w:r>
            <w:r w:rsidR="002514F8">
              <w:rPr>
                <w:noProof/>
                <w:webHidden/>
              </w:rPr>
              <w:tab/>
            </w:r>
            <w:r w:rsidR="002514F8">
              <w:rPr>
                <w:noProof/>
                <w:webHidden/>
              </w:rPr>
              <w:fldChar w:fldCharType="begin"/>
            </w:r>
            <w:r w:rsidR="002514F8">
              <w:rPr>
                <w:noProof/>
                <w:webHidden/>
              </w:rPr>
              <w:instrText xml:space="preserve"> PAGEREF _Toc155973204 \h </w:instrText>
            </w:r>
            <w:r w:rsidR="002514F8">
              <w:rPr>
                <w:noProof/>
                <w:webHidden/>
              </w:rPr>
            </w:r>
            <w:r w:rsidR="002514F8">
              <w:rPr>
                <w:noProof/>
                <w:webHidden/>
              </w:rPr>
              <w:fldChar w:fldCharType="separate"/>
            </w:r>
            <w:r w:rsidR="002514F8">
              <w:rPr>
                <w:noProof/>
                <w:webHidden/>
              </w:rPr>
              <w:t>7</w:t>
            </w:r>
            <w:r w:rsidR="002514F8">
              <w:rPr>
                <w:noProof/>
                <w:webHidden/>
              </w:rPr>
              <w:fldChar w:fldCharType="end"/>
            </w:r>
          </w:hyperlink>
        </w:p>
        <w:p w14:paraId="795B06FD" w14:textId="5526A77B"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05" w:history="1">
            <w:r w:rsidR="002514F8" w:rsidRPr="00FB67F3">
              <w:rPr>
                <w:rStyle w:val="Hyperlink"/>
              </w:rPr>
              <w:t>3</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DestinE Community Building Strategy development methodology</w:t>
            </w:r>
            <w:r w:rsidR="002514F8">
              <w:rPr>
                <w:webHidden/>
              </w:rPr>
              <w:tab/>
            </w:r>
            <w:r w:rsidR="002514F8">
              <w:rPr>
                <w:webHidden/>
              </w:rPr>
              <w:fldChar w:fldCharType="begin"/>
            </w:r>
            <w:r w:rsidR="002514F8">
              <w:rPr>
                <w:webHidden/>
              </w:rPr>
              <w:instrText xml:space="preserve"> PAGEREF _Toc155973205 \h </w:instrText>
            </w:r>
            <w:r w:rsidR="002514F8">
              <w:rPr>
                <w:webHidden/>
              </w:rPr>
            </w:r>
            <w:r w:rsidR="002514F8">
              <w:rPr>
                <w:webHidden/>
              </w:rPr>
              <w:fldChar w:fldCharType="separate"/>
            </w:r>
            <w:r w:rsidR="002514F8">
              <w:rPr>
                <w:webHidden/>
              </w:rPr>
              <w:t>15</w:t>
            </w:r>
            <w:r w:rsidR="002514F8">
              <w:rPr>
                <w:webHidden/>
              </w:rPr>
              <w:fldChar w:fldCharType="end"/>
            </w:r>
          </w:hyperlink>
        </w:p>
        <w:p w14:paraId="34280814" w14:textId="2E5B73C1"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6" w:history="1">
            <w:r w:rsidR="002514F8" w:rsidRPr="00FB67F3">
              <w:rPr>
                <w:rStyle w:val="Hyperlink"/>
                <w:noProof/>
              </w:rPr>
              <w:t>3.1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Vision, Mission and Values</w:t>
            </w:r>
            <w:r w:rsidR="002514F8">
              <w:rPr>
                <w:noProof/>
                <w:webHidden/>
              </w:rPr>
              <w:tab/>
            </w:r>
            <w:r w:rsidR="002514F8">
              <w:rPr>
                <w:noProof/>
                <w:webHidden/>
              </w:rPr>
              <w:fldChar w:fldCharType="begin"/>
            </w:r>
            <w:r w:rsidR="002514F8">
              <w:rPr>
                <w:noProof/>
                <w:webHidden/>
              </w:rPr>
              <w:instrText xml:space="preserve"> PAGEREF _Toc155973206 \h </w:instrText>
            </w:r>
            <w:r w:rsidR="002514F8">
              <w:rPr>
                <w:noProof/>
                <w:webHidden/>
              </w:rPr>
            </w:r>
            <w:r w:rsidR="002514F8">
              <w:rPr>
                <w:noProof/>
                <w:webHidden/>
              </w:rPr>
              <w:fldChar w:fldCharType="separate"/>
            </w:r>
            <w:r w:rsidR="002514F8">
              <w:rPr>
                <w:noProof/>
                <w:webHidden/>
              </w:rPr>
              <w:t>16</w:t>
            </w:r>
            <w:r w:rsidR="002514F8">
              <w:rPr>
                <w:noProof/>
                <w:webHidden/>
              </w:rPr>
              <w:fldChar w:fldCharType="end"/>
            </w:r>
          </w:hyperlink>
        </w:p>
        <w:p w14:paraId="7ECABDF4" w14:textId="7EC0DEC3"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7" w:history="1">
            <w:r w:rsidR="002514F8" w:rsidRPr="002514F8">
              <w:rPr>
                <w:rStyle w:val="Hyperlink"/>
                <w:noProof/>
              </w:rPr>
              <w:t>Vision</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_Toc155973207 \h </w:instrText>
            </w:r>
            <w:r w:rsidR="002514F8" w:rsidRPr="002514F8">
              <w:rPr>
                <w:noProof/>
                <w:webHidden/>
              </w:rPr>
            </w:r>
            <w:r w:rsidR="002514F8" w:rsidRPr="002514F8">
              <w:rPr>
                <w:noProof/>
                <w:webHidden/>
              </w:rPr>
              <w:fldChar w:fldCharType="separate"/>
            </w:r>
            <w:r w:rsidR="002514F8" w:rsidRPr="002514F8">
              <w:rPr>
                <w:noProof/>
                <w:webHidden/>
              </w:rPr>
              <w:t>16</w:t>
            </w:r>
            <w:r w:rsidR="002514F8" w:rsidRPr="002514F8">
              <w:rPr>
                <w:noProof/>
                <w:webHidden/>
              </w:rPr>
              <w:fldChar w:fldCharType="end"/>
            </w:r>
          </w:hyperlink>
        </w:p>
        <w:p w14:paraId="42E63FEA" w14:textId="78633A07"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8" w:history="1">
            <w:r w:rsidR="002514F8" w:rsidRPr="002514F8">
              <w:rPr>
                <w:rStyle w:val="Hyperlink"/>
                <w:noProof/>
              </w:rPr>
              <w:t>Mission</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_Toc155973208 \h </w:instrText>
            </w:r>
            <w:r w:rsidR="002514F8" w:rsidRPr="002514F8">
              <w:rPr>
                <w:noProof/>
                <w:webHidden/>
              </w:rPr>
            </w:r>
            <w:r w:rsidR="002514F8" w:rsidRPr="002514F8">
              <w:rPr>
                <w:noProof/>
                <w:webHidden/>
              </w:rPr>
              <w:fldChar w:fldCharType="separate"/>
            </w:r>
            <w:r w:rsidR="002514F8" w:rsidRPr="002514F8">
              <w:rPr>
                <w:noProof/>
                <w:webHidden/>
              </w:rPr>
              <w:t>16</w:t>
            </w:r>
            <w:r w:rsidR="002514F8" w:rsidRPr="002514F8">
              <w:rPr>
                <w:noProof/>
                <w:webHidden/>
              </w:rPr>
              <w:fldChar w:fldCharType="end"/>
            </w:r>
          </w:hyperlink>
        </w:p>
        <w:p w14:paraId="162EBAAB" w14:textId="32FAD73C"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09" w:history="1">
            <w:r w:rsidR="002514F8" w:rsidRPr="002514F8">
              <w:rPr>
                <w:rStyle w:val="Hyperlink"/>
                <w:noProof/>
              </w:rPr>
              <w:t>Values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_Toc155973209 \h </w:instrText>
            </w:r>
            <w:r w:rsidR="002514F8" w:rsidRPr="002514F8">
              <w:rPr>
                <w:noProof/>
                <w:webHidden/>
              </w:rPr>
            </w:r>
            <w:r w:rsidR="002514F8" w:rsidRPr="002514F8">
              <w:rPr>
                <w:noProof/>
                <w:webHidden/>
              </w:rPr>
              <w:fldChar w:fldCharType="separate"/>
            </w:r>
            <w:r w:rsidR="002514F8" w:rsidRPr="002514F8">
              <w:rPr>
                <w:noProof/>
                <w:webHidden/>
              </w:rPr>
              <w:t>17</w:t>
            </w:r>
            <w:r w:rsidR="002514F8" w:rsidRPr="002514F8">
              <w:rPr>
                <w:noProof/>
                <w:webHidden/>
              </w:rPr>
              <w:fldChar w:fldCharType="end"/>
            </w:r>
          </w:hyperlink>
        </w:p>
        <w:p w14:paraId="19BBF09D" w14:textId="44446A7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0" w:history="1">
            <w:r w:rsidR="002514F8" w:rsidRPr="00FB67F3">
              <w:rPr>
                <w:rStyle w:val="Hyperlink"/>
                <w:rFonts w:asciiTheme="majorHAnsi" w:hAnsiTheme="majorHAnsi"/>
                <w:noProof/>
              </w:rPr>
              <w:t>3.2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Analysis and evaluation of the external and internal environment of the community</w:t>
            </w:r>
            <w:r w:rsidR="002514F8">
              <w:rPr>
                <w:noProof/>
                <w:webHidden/>
              </w:rPr>
              <w:tab/>
            </w:r>
            <w:r w:rsidR="002514F8">
              <w:rPr>
                <w:noProof/>
                <w:webHidden/>
              </w:rPr>
              <w:fldChar w:fldCharType="begin"/>
            </w:r>
            <w:r w:rsidR="002514F8">
              <w:rPr>
                <w:noProof/>
                <w:webHidden/>
              </w:rPr>
              <w:instrText xml:space="preserve"> PAGEREF _Toc155973210 \h </w:instrText>
            </w:r>
            <w:r w:rsidR="002514F8">
              <w:rPr>
                <w:noProof/>
                <w:webHidden/>
              </w:rPr>
            </w:r>
            <w:r w:rsidR="002514F8">
              <w:rPr>
                <w:noProof/>
                <w:webHidden/>
              </w:rPr>
              <w:fldChar w:fldCharType="separate"/>
            </w:r>
            <w:r w:rsidR="002514F8">
              <w:rPr>
                <w:noProof/>
                <w:webHidden/>
              </w:rPr>
              <w:t>19</w:t>
            </w:r>
            <w:r w:rsidR="002514F8">
              <w:rPr>
                <w:noProof/>
                <w:webHidden/>
              </w:rPr>
              <w:fldChar w:fldCharType="end"/>
            </w:r>
          </w:hyperlink>
        </w:p>
        <w:p w14:paraId="5A0A7D3E" w14:textId="5474782D"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1" w:history="1">
            <w:r w:rsidR="002514F8" w:rsidRPr="002514F8">
              <w:rPr>
                <w:rStyle w:val="Hyperlink"/>
                <w:noProof/>
              </w:rPr>
              <w:t>External environment (PEST analysis)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_Toc155973211 \h </w:instrText>
            </w:r>
            <w:r w:rsidR="002514F8" w:rsidRPr="002514F8">
              <w:rPr>
                <w:noProof/>
                <w:webHidden/>
              </w:rPr>
            </w:r>
            <w:r w:rsidR="002514F8" w:rsidRPr="002514F8">
              <w:rPr>
                <w:noProof/>
                <w:webHidden/>
              </w:rPr>
              <w:fldChar w:fldCharType="separate"/>
            </w:r>
            <w:r w:rsidR="002514F8" w:rsidRPr="002514F8">
              <w:rPr>
                <w:noProof/>
                <w:webHidden/>
              </w:rPr>
              <w:t>19</w:t>
            </w:r>
            <w:r w:rsidR="002514F8" w:rsidRPr="002514F8">
              <w:rPr>
                <w:noProof/>
                <w:webHidden/>
              </w:rPr>
              <w:fldChar w:fldCharType="end"/>
            </w:r>
          </w:hyperlink>
        </w:p>
        <w:p w14:paraId="5F7394EE" w14:textId="50443FE9" w:rsidR="002514F8" w:rsidRP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2" w:history="1">
            <w:r w:rsidR="002514F8" w:rsidRPr="002514F8">
              <w:rPr>
                <w:rStyle w:val="Hyperlink"/>
                <w:noProof/>
              </w:rPr>
              <w:t>Internal environment (SWOT analysis)</w:t>
            </w:r>
            <w:r w:rsidR="002514F8" w:rsidRPr="002514F8">
              <w:rPr>
                <w:noProof/>
                <w:webHidden/>
              </w:rPr>
              <w:tab/>
            </w:r>
            <w:r w:rsidR="002514F8" w:rsidRPr="002514F8">
              <w:rPr>
                <w:noProof/>
                <w:webHidden/>
              </w:rPr>
              <w:fldChar w:fldCharType="begin"/>
            </w:r>
            <w:r w:rsidR="002514F8" w:rsidRPr="002514F8">
              <w:rPr>
                <w:noProof/>
                <w:webHidden/>
              </w:rPr>
              <w:instrText xml:space="preserve"> PAGEREF _Toc155973212 \h </w:instrText>
            </w:r>
            <w:r w:rsidR="002514F8" w:rsidRPr="002514F8">
              <w:rPr>
                <w:noProof/>
                <w:webHidden/>
              </w:rPr>
            </w:r>
            <w:r w:rsidR="002514F8" w:rsidRPr="002514F8">
              <w:rPr>
                <w:noProof/>
                <w:webHidden/>
              </w:rPr>
              <w:fldChar w:fldCharType="separate"/>
            </w:r>
            <w:r w:rsidR="002514F8" w:rsidRPr="002514F8">
              <w:rPr>
                <w:noProof/>
                <w:webHidden/>
              </w:rPr>
              <w:t>20</w:t>
            </w:r>
            <w:r w:rsidR="002514F8" w:rsidRPr="002514F8">
              <w:rPr>
                <w:noProof/>
                <w:webHidden/>
              </w:rPr>
              <w:fldChar w:fldCharType="end"/>
            </w:r>
          </w:hyperlink>
        </w:p>
        <w:p w14:paraId="70254D64" w14:textId="1149D6E9"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3" w:history="1">
            <w:r w:rsidR="002514F8" w:rsidRPr="00FB67F3">
              <w:rPr>
                <w:rStyle w:val="Hyperlink"/>
                <w:noProof/>
                <w:lang w:val="en-US"/>
              </w:rPr>
              <w:t>3.3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Strategic Objectives</w:t>
            </w:r>
            <w:r w:rsidR="002514F8">
              <w:rPr>
                <w:noProof/>
                <w:webHidden/>
              </w:rPr>
              <w:tab/>
            </w:r>
            <w:r w:rsidR="002514F8">
              <w:rPr>
                <w:noProof/>
                <w:webHidden/>
              </w:rPr>
              <w:fldChar w:fldCharType="begin"/>
            </w:r>
            <w:r w:rsidR="002514F8">
              <w:rPr>
                <w:noProof/>
                <w:webHidden/>
              </w:rPr>
              <w:instrText xml:space="preserve"> PAGEREF _Toc155973213 \h </w:instrText>
            </w:r>
            <w:r w:rsidR="002514F8">
              <w:rPr>
                <w:noProof/>
                <w:webHidden/>
              </w:rPr>
            </w:r>
            <w:r w:rsidR="002514F8">
              <w:rPr>
                <w:noProof/>
                <w:webHidden/>
              </w:rPr>
              <w:fldChar w:fldCharType="separate"/>
            </w:r>
            <w:r w:rsidR="002514F8">
              <w:rPr>
                <w:noProof/>
                <w:webHidden/>
              </w:rPr>
              <w:t>22</w:t>
            </w:r>
            <w:r w:rsidR="002514F8">
              <w:rPr>
                <w:noProof/>
                <w:webHidden/>
              </w:rPr>
              <w:fldChar w:fldCharType="end"/>
            </w:r>
          </w:hyperlink>
        </w:p>
        <w:p w14:paraId="6216FAD9" w14:textId="0334DB86"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4" w:history="1">
            <w:r w:rsidR="002514F8" w:rsidRPr="00FB67F3">
              <w:rPr>
                <w:rStyle w:val="Hyperlink"/>
                <w:noProof/>
              </w:rPr>
              <w:t>3.4</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Short-Term Objectives – 2024</w:t>
            </w:r>
            <w:r w:rsidR="002514F8">
              <w:rPr>
                <w:noProof/>
                <w:webHidden/>
              </w:rPr>
              <w:tab/>
            </w:r>
            <w:r w:rsidR="002514F8">
              <w:rPr>
                <w:noProof/>
                <w:webHidden/>
              </w:rPr>
              <w:fldChar w:fldCharType="begin"/>
            </w:r>
            <w:r w:rsidR="002514F8">
              <w:rPr>
                <w:noProof/>
                <w:webHidden/>
              </w:rPr>
              <w:instrText xml:space="preserve"> PAGEREF _Toc155973214 \h </w:instrText>
            </w:r>
            <w:r w:rsidR="002514F8">
              <w:rPr>
                <w:noProof/>
                <w:webHidden/>
              </w:rPr>
            </w:r>
            <w:r w:rsidR="002514F8">
              <w:rPr>
                <w:noProof/>
                <w:webHidden/>
              </w:rPr>
              <w:fldChar w:fldCharType="separate"/>
            </w:r>
            <w:r w:rsidR="002514F8">
              <w:rPr>
                <w:noProof/>
                <w:webHidden/>
              </w:rPr>
              <w:t>22</w:t>
            </w:r>
            <w:r w:rsidR="002514F8">
              <w:rPr>
                <w:noProof/>
                <w:webHidden/>
              </w:rPr>
              <w:fldChar w:fldCharType="end"/>
            </w:r>
          </w:hyperlink>
        </w:p>
        <w:p w14:paraId="26A24B0C" w14:textId="1CCB81CF"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15" w:history="1">
            <w:r w:rsidR="002514F8" w:rsidRPr="00FB67F3">
              <w:rPr>
                <w:rStyle w:val="Hyperlink"/>
              </w:rPr>
              <w:t>4</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 xml:space="preserve">DestinE Communication and Engagement Plan </w:t>
            </w:r>
            <w:r w:rsidR="002514F8">
              <w:rPr>
                <w:webHidden/>
              </w:rPr>
              <w:tab/>
            </w:r>
            <w:r w:rsidR="002514F8">
              <w:rPr>
                <w:webHidden/>
              </w:rPr>
              <w:fldChar w:fldCharType="begin"/>
            </w:r>
            <w:r w:rsidR="002514F8">
              <w:rPr>
                <w:webHidden/>
              </w:rPr>
              <w:instrText xml:space="preserve"> PAGEREF _Toc155973215 \h </w:instrText>
            </w:r>
            <w:r w:rsidR="002514F8">
              <w:rPr>
                <w:webHidden/>
              </w:rPr>
            </w:r>
            <w:r w:rsidR="002514F8">
              <w:rPr>
                <w:webHidden/>
              </w:rPr>
              <w:fldChar w:fldCharType="separate"/>
            </w:r>
            <w:r w:rsidR="002514F8">
              <w:rPr>
                <w:webHidden/>
              </w:rPr>
              <w:t>34</w:t>
            </w:r>
            <w:r w:rsidR="002514F8">
              <w:rPr>
                <w:webHidden/>
              </w:rPr>
              <w:fldChar w:fldCharType="end"/>
            </w:r>
          </w:hyperlink>
        </w:p>
        <w:p w14:paraId="3B25DAA2" w14:textId="0A025E7A"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6" w:history="1">
            <w:r w:rsidR="002514F8" w:rsidRPr="00FB67F3">
              <w:rPr>
                <w:rStyle w:val="Hyperlink"/>
                <w:noProof/>
              </w:rPr>
              <w:t>4.1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Communication and Engagement Objectives</w:t>
            </w:r>
            <w:r w:rsidR="002514F8">
              <w:rPr>
                <w:noProof/>
                <w:webHidden/>
              </w:rPr>
              <w:tab/>
            </w:r>
            <w:r w:rsidR="002514F8">
              <w:rPr>
                <w:noProof/>
                <w:webHidden/>
              </w:rPr>
              <w:fldChar w:fldCharType="begin"/>
            </w:r>
            <w:r w:rsidR="002514F8">
              <w:rPr>
                <w:noProof/>
                <w:webHidden/>
              </w:rPr>
              <w:instrText xml:space="preserve"> PAGEREF _Toc155973216 \h </w:instrText>
            </w:r>
            <w:r w:rsidR="002514F8">
              <w:rPr>
                <w:noProof/>
                <w:webHidden/>
              </w:rPr>
            </w:r>
            <w:r w:rsidR="002514F8">
              <w:rPr>
                <w:noProof/>
                <w:webHidden/>
              </w:rPr>
              <w:fldChar w:fldCharType="separate"/>
            </w:r>
            <w:r w:rsidR="002514F8">
              <w:rPr>
                <w:noProof/>
                <w:webHidden/>
              </w:rPr>
              <w:t>34</w:t>
            </w:r>
            <w:r w:rsidR="002514F8">
              <w:rPr>
                <w:noProof/>
                <w:webHidden/>
              </w:rPr>
              <w:fldChar w:fldCharType="end"/>
            </w:r>
          </w:hyperlink>
        </w:p>
        <w:p w14:paraId="3641596F" w14:textId="5F7F77D5"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7" w:history="1">
            <w:r w:rsidR="002514F8" w:rsidRPr="00FB67F3">
              <w:rPr>
                <w:rStyle w:val="Hyperlink"/>
                <w:noProof/>
              </w:rPr>
              <w:t>4.2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Resources</w:t>
            </w:r>
            <w:r w:rsidR="002514F8">
              <w:rPr>
                <w:noProof/>
                <w:webHidden/>
              </w:rPr>
              <w:tab/>
            </w:r>
            <w:r w:rsidR="002514F8">
              <w:rPr>
                <w:noProof/>
                <w:webHidden/>
              </w:rPr>
              <w:fldChar w:fldCharType="begin"/>
            </w:r>
            <w:r w:rsidR="002514F8">
              <w:rPr>
                <w:noProof/>
                <w:webHidden/>
              </w:rPr>
              <w:instrText xml:space="preserve"> PAGEREF _Toc155973217 \h </w:instrText>
            </w:r>
            <w:r w:rsidR="002514F8">
              <w:rPr>
                <w:noProof/>
                <w:webHidden/>
              </w:rPr>
            </w:r>
            <w:r w:rsidR="002514F8">
              <w:rPr>
                <w:noProof/>
                <w:webHidden/>
              </w:rPr>
              <w:fldChar w:fldCharType="separate"/>
            </w:r>
            <w:r w:rsidR="002514F8">
              <w:rPr>
                <w:noProof/>
                <w:webHidden/>
              </w:rPr>
              <w:t>35</w:t>
            </w:r>
            <w:r w:rsidR="002514F8">
              <w:rPr>
                <w:noProof/>
                <w:webHidden/>
              </w:rPr>
              <w:fldChar w:fldCharType="end"/>
            </w:r>
          </w:hyperlink>
        </w:p>
        <w:p w14:paraId="0410D656" w14:textId="2B2608B4"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18" w:history="1">
            <w:r w:rsidR="002514F8" w:rsidRPr="00FB67F3">
              <w:rPr>
                <w:rStyle w:val="Hyperlink"/>
                <w:noProof/>
              </w:rPr>
              <w:t>4.3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Communication campaigns</w:t>
            </w:r>
            <w:r w:rsidR="002514F8">
              <w:rPr>
                <w:noProof/>
                <w:webHidden/>
              </w:rPr>
              <w:tab/>
            </w:r>
            <w:r w:rsidR="002514F8">
              <w:rPr>
                <w:noProof/>
                <w:webHidden/>
              </w:rPr>
              <w:fldChar w:fldCharType="begin"/>
            </w:r>
            <w:r w:rsidR="002514F8">
              <w:rPr>
                <w:noProof/>
                <w:webHidden/>
              </w:rPr>
              <w:instrText xml:space="preserve"> PAGEREF _Toc155973218 \h </w:instrText>
            </w:r>
            <w:r w:rsidR="002514F8">
              <w:rPr>
                <w:noProof/>
                <w:webHidden/>
              </w:rPr>
            </w:r>
            <w:r w:rsidR="002514F8">
              <w:rPr>
                <w:noProof/>
                <w:webHidden/>
              </w:rPr>
              <w:fldChar w:fldCharType="separate"/>
            </w:r>
            <w:r w:rsidR="002514F8">
              <w:rPr>
                <w:noProof/>
                <w:webHidden/>
              </w:rPr>
              <w:t>38</w:t>
            </w:r>
            <w:r w:rsidR="002514F8">
              <w:rPr>
                <w:noProof/>
                <w:webHidden/>
              </w:rPr>
              <w:fldChar w:fldCharType="end"/>
            </w:r>
          </w:hyperlink>
        </w:p>
        <w:p w14:paraId="14FB6102" w14:textId="130BD798"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19" w:history="1">
            <w:r w:rsidR="002514F8" w:rsidRPr="00FB67F3">
              <w:rPr>
                <w:rStyle w:val="Hyperlink"/>
              </w:rPr>
              <w:t>5</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Monitoring</w:t>
            </w:r>
            <w:r w:rsidR="002514F8">
              <w:rPr>
                <w:webHidden/>
              </w:rPr>
              <w:tab/>
            </w:r>
            <w:r w:rsidR="002514F8">
              <w:rPr>
                <w:webHidden/>
              </w:rPr>
              <w:fldChar w:fldCharType="begin"/>
            </w:r>
            <w:r w:rsidR="002514F8">
              <w:rPr>
                <w:webHidden/>
              </w:rPr>
              <w:instrText xml:space="preserve"> PAGEREF _Toc155973219 \h </w:instrText>
            </w:r>
            <w:r w:rsidR="002514F8">
              <w:rPr>
                <w:webHidden/>
              </w:rPr>
            </w:r>
            <w:r w:rsidR="002514F8">
              <w:rPr>
                <w:webHidden/>
              </w:rPr>
              <w:fldChar w:fldCharType="separate"/>
            </w:r>
            <w:r w:rsidR="002514F8">
              <w:rPr>
                <w:webHidden/>
              </w:rPr>
              <w:t>57</w:t>
            </w:r>
            <w:r w:rsidR="002514F8">
              <w:rPr>
                <w:webHidden/>
              </w:rPr>
              <w:fldChar w:fldCharType="end"/>
            </w:r>
          </w:hyperlink>
        </w:p>
        <w:p w14:paraId="0AC5534F" w14:textId="3964857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0" w:history="1">
            <w:r w:rsidR="002514F8" w:rsidRPr="00FB67F3">
              <w:rPr>
                <w:rStyle w:val="Hyperlink"/>
                <w:noProof/>
              </w:rPr>
              <w:t>5.1</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KPIs dashboard</w:t>
            </w:r>
            <w:r w:rsidR="002514F8">
              <w:rPr>
                <w:noProof/>
                <w:webHidden/>
              </w:rPr>
              <w:tab/>
            </w:r>
            <w:r w:rsidR="002514F8">
              <w:rPr>
                <w:noProof/>
                <w:webHidden/>
              </w:rPr>
              <w:fldChar w:fldCharType="begin"/>
            </w:r>
            <w:r w:rsidR="002514F8">
              <w:rPr>
                <w:noProof/>
                <w:webHidden/>
              </w:rPr>
              <w:instrText xml:space="preserve"> PAGEREF _Toc155973220 \h </w:instrText>
            </w:r>
            <w:r w:rsidR="002514F8">
              <w:rPr>
                <w:noProof/>
                <w:webHidden/>
              </w:rPr>
            </w:r>
            <w:r w:rsidR="002514F8">
              <w:rPr>
                <w:noProof/>
                <w:webHidden/>
              </w:rPr>
              <w:fldChar w:fldCharType="separate"/>
            </w:r>
            <w:r w:rsidR="002514F8">
              <w:rPr>
                <w:noProof/>
                <w:webHidden/>
              </w:rPr>
              <w:t>57</w:t>
            </w:r>
            <w:r w:rsidR="002514F8">
              <w:rPr>
                <w:noProof/>
                <w:webHidden/>
              </w:rPr>
              <w:fldChar w:fldCharType="end"/>
            </w:r>
          </w:hyperlink>
        </w:p>
        <w:p w14:paraId="4F19BF69" w14:textId="4E375D5C"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1" w:history="1">
            <w:r w:rsidR="002514F8" w:rsidRPr="00FB67F3">
              <w:rPr>
                <w:rStyle w:val="Hyperlink"/>
                <w:noProof/>
              </w:rPr>
              <w:t>5.2</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Matomo analytics</w:t>
            </w:r>
            <w:r w:rsidR="002514F8">
              <w:rPr>
                <w:noProof/>
                <w:webHidden/>
              </w:rPr>
              <w:tab/>
            </w:r>
            <w:r w:rsidR="002514F8">
              <w:rPr>
                <w:noProof/>
                <w:webHidden/>
              </w:rPr>
              <w:fldChar w:fldCharType="begin"/>
            </w:r>
            <w:r w:rsidR="002514F8">
              <w:rPr>
                <w:noProof/>
                <w:webHidden/>
              </w:rPr>
              <w:instrText xml:space="preserve"> PAGEREF _Toc155973221 \h </w:instrText>
            </w:r>
            <w:r w:rsidR="002514F8">
              <w:rPr>
                <w:noProof/>
                <w:webHidden/>
              </w:rPr>
            </w:r>
            <w:r w:rsidR="002514F8">
              <w:rPr>
                <w:noProof/>
                <w:webHidden/>
              </w:rPr>
              <w:fldChar w:fldCharType="separate"/>
            </w:r>
            <w:r w:rsidR="002514F8">
              <w:rPr>
                <w:noProof/>
                <w:webHidden/>
              </w:rPr>
              <w:t>57</w:t>
            </w:r>
            <w:r w:rsidR="002514F8">
              <w:rPr>
                <w:noProof/>
                <w:webHidden/>
              </w:rPr>
              <w:fldChar w:fldCharType="end"/>
            </w:r>
          </w:hyperlink>
        </w:p>
        <w:p w14:paraId="29D10473" w14:textId="2994F0B0"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2" w:history="1">
            <w:r w:rsidR="002514F8" w:rsidRPr="00FB67F3">
              <w:rPr>
                <w:rStyle w:val="Hyperlink"/>
                <w:noProof/>
              </w:rPr>
              <w:t>5.3</w:t>
            </w:r>
            <w:r w:rsidR="002514F8">
              <w:rPr>
                <w:rFonts w:asciiTheme="minorHAnsi" w:eastAsiaTheme="minorEastAsia" w:hAnsiTheme="minorHAnsi"/>
                <w:noProof/>
                <w:color w:val="auto"/>
                <w:spacing w:val="0"/>
                <w:kern w:val="2"/>
                <w:lang w:eastAsia="en-GB"/>
                <w14:ligatures w14:val="standardContextual"/>
              </w:rPr>
              <w:tab/>
            </w:r>
            <w:r w:rsidR="002514F8" w:rsidRPr="00FB67F3">
              <w:rPr>
                <w:rStyle w:val="Hyperlink"/>
                <w:noProof/>
              </w:rPr>
              <w:t>Community database</w:t>
            </w:r>
            <w:r w:rsidR="002514F8">
              <w:rPr>
                <w:noProof/>
                <w:webHidden/>
              </w:rPr>
              <w:tab/>
            </w:r>
            <w:r w:rsidR="002514F8">
              <w:rPr>
                <w:noProof/>
                <w:webHidden/>
              </w:rPr>
              <w:fldChar w:fldCharType="begin"/>
            </w:r>
            <w:r w:rsidR="002514F8">
              <w:rPr>
                <w:noProof/>
                <w:webHidden/>
              </w:rPr>
              <w:instrText xml:space="preserve"> PAGEREF _Toc155973222 \h </w:instrText>
            </w:r>
            <w:r w:rsidR="002514F8">
              <w:rPr>
                <w:noProof/>
                <w:webHidden/>
              </w:rPr>
            </w:r>
            <w:r w:rsidR="002514F8">
              <w:rPr>
                <w:noProof/>
                <w:webHidden/>
              </w:rPr>
              <w:fldChar w:fldCharType="separate"/>
            </w:r>
            <w:r w:rsidR="002514F8">
              <w:rPr>
                <w:noProof/>
                <w:webHidden/>
              </w:rPr>
              <w:t>58</w:t>
            </w:r>
            <w:r w:rsidR="002514F8">
              <w:rPr>
                <w:noProof/>
                <w:webHidden/>
              </w:rPr>
              <w:fldChar w:fldCharType="end"/>
            </w:r>
          </w:hyperlink>
        </w:p>
        <w:p w14:paraId="52A4796E" w14:textId="6C983D12"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23" w:history="1">
            <w:r w:rsidR="002514F8" w:rsidRPr="00FB67F3">
              <w:rPr>
                <w:rStyle w:val="Hyperlink"/>
              </w:rPr>
              <w:t>6</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Conclusions and next steps</w:t>
            </w:r>
            <w:r w:rsidR="002514F8">
              <w:rPr>
                <w:webHidden/>
              </w:rPr>
              <w:tab/>
            </w:r>
            <w:r w:rsidR="002514F8">
              <w:rPr>
                <w:webHidden/>
              </w:rPr>
              <w:fldChar w:fldCharType="begin"/>
            </w:r>
            <w:r w:rsidR="002514F8">
              <w:rPr>
                <w:webHidden/>
              </w:rPr>
              <w:instrText xml:space="preserve"> PAGEREF _Toc155973223 \h </w:instrText>
            </w:r>
            <w:r w:rsidR="002514F8">
              <w:rPr>
                <w:webHidden/>
              </w:rPr>
            </w:r>
            <w:r w:rsidR="002514F8">
              <w:rPr>
                <w:webHidden/>
              </w:rPr>
              <w:fldChar w:fldCharType="separate"/>
            </w:r>
            <w:r w:rsidR="002514F8">
              <w:rPr>
                <w:webHidden/>
              </w:rPr>
              <w:t>59</w:t>
            </w:r>
            <w:r w:rsidR="002514F8">
              <w:rPr>
                <w:webHidden/>
              </w:rPr>
              <w:fldChar w:fldCharType="end"/>
            </w:r>
          </w:hyperlink>
        </w:p>
        <w:p w14:paraId="0AD36002" w14:textId="1B9C3F9C" w:rsidR="002514F8" w:rsidRDefault="003345DA">
          <w:pPr>
            <w:pStyle w:val="TOC1"/>
            <w:rPr>
              <w:rFonts w:asciiTheme="minorHAnsi" w:eastAsiaTheme="minorEastAsia" w:hAnsiTheme="minorHAnsi"/>
              <w:color w:val="auto"/>
              <w:spacing w:val="0"/>
              <w:kern w:val="2"/>
              <w:lang w:eastAsia="en-GB"/>
              <w14:ligatures w14:val="standardContextual"/>
            </w:rPr>
          </w:pPr>
          <w:hyperlink w:anchor="_Toc155973224" w:history="1">
            <w:r w:rsidR="002514F8" w:rsidRPr="00FB67F3">
              <w:rPr>
                <w:rStyle w:val="Hyperlink"/>
              </w:rPr>
              <w:t>7</w:t>
            </w:r>
            <w:r w:rsidR="002514F8">
              <w:rPr>
                <w:rFonts w:asciiTheme="minorHAnsi" w:eastAsiaTheme="minorEastAsia" w:hAnsiTheme="minorHAnsi"/>
                <w:color w:val="auto"/>
                <w:spacing w:val="0"/>
                <w:kern w:val="2"/>
                <w:lang w:eastAsia="en-GB"/>
                <w14:ligatures w14:val="standardContextual"/>
              </w:rPr>
              <w:tab/>
            </w:r>
            <w:r w:rsidR="002514F8" w:rsidRPr="00FB67F3">
              <w:rPr>
                <w:rStyle w:val="Hyperlink"/>
              </w:rPr>
              <w:t>ANNEX – Previous version of the CBMS</w:t>
            </w:r>
            <w:r w:rsidR="002514F8">
              <w:rPr>
                <w:webHidden/>
              </w:rPr>
              <w:tab/>
            </w:r>
            <w:r w:rsidR="002514F8">
              <w:rPr>
                <w:webHidden/>
              </w:rPr>
              <w:fldChar w:fldCharType="begin"/>
            </w:r>
            <w:r w:rsidR="002514F8">
              <w:rPr>
                <w:webHidden/>
              </w:rPr>
              <w:instrText xml:space="preserve"> PAGEREF _Toc155973224 \h </w:instrText>
            </w:r>
            <w:r w:rsidR="002514F8">
              <w:rPr>
                <w:webHidden/>
              </w:rPr>
            </w:r>
            <w:r w:rsidR="002514F8">
              <w:rPr>
                <w:webHidden/>
              </w:rPr>
              <w:fldChar w:fldCharType="separate"/>
            </w:r>
            <w:r w:rsidR="002514F8">
              <w:rPr>
                <w:webHidden/>
              </w:rPr>
              <w:t>60</w:t>
            </w:r>
            <w:r w:rsidR="002514F8">
              <w:rPr>
                <w:webHidden/>
              </w:rPr>
              <w:fldChar w:fldCharType="end"/>
            </w:r>
          </w:hyperlink>
        </w:p>
        <w:p w14:paraId="6A16E78B" w14:textId="3F9145E8"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5" w:history="1">
            <w:r w:rsidR="002514F8" w:rsidRPr="00FB67F3">
              <w:rPr>
                <w:rStyle w:val="Hyperlink"/>
                <w:noProof/>
              </w:rPr>
              <w:t>Ambition, objectives, and values</w:t>
            </w:r>
            <w:r w:rsidR="002514F8">
              <w:rPr>
                <w:noProof/>
                <w:webHidden/>
              </w:rPr>
              <w:tab/>
            </w:r>
            <w:r w:rsidR="002514F8">
              <w:rPr>
                <w:noProof/>
                <w:webHidden/>
              </w:rPr>
              <w:fldChar w:fldCharType="begin"/>
            </w:r>
            <w:r w:rsidR="002514F8">
              <w:rPr>
                <w:noProof/>
                <w:webHidden/>
              </w:rPr>
              <w:instrText xml:space="preserve"> PAGEREF _Toc155973225 \h </w:instrText>
            </w:r>
            <w:r w:rsidR="002514F8">
              <w:rPr>
                <w:noProof/>
                <w:webHidden/>
              </w:rPr>
            </w:r>
            <w:r w:rsidR="002514F8">
              <w:rPr>
                <w:noProof/>
                <w:webHidden/>
              </w:rPr>
              <w:fldChar w:fldCharType="separate"/>
            </w:r>
            <w:r w:rsidR="002514F8">
              <w:rPr>
                <w:noProof/>
                <w:webHidden/>
              </w:rPr>
              <w:t>60</w:t>
            </w:r>
            <w:r w:rsidR="002514F8">
              <w:rPr>
                <w:noProof/>
                <w:webHidden/>
              </w:rPr>
              <w:fldChar w:fldCharType="end"/>
            </w:r>
          </w:hyperlink>
        </w:p>
        <w:p w14:paraId="0BBDAFE4" w14:textId="731A591A" w:rsidR="002514F8" w:rsidRDefault="003345DA">
          <w:pPr>
            <w:pStyle w:val="TOC2"/>
            <w:rPr>
              <w:rFonts w:asciiTheme="minorHAnsi" w:eastAsiaTheme="minorEastAsia" w:hAnsiTheme="minorHAnsi"/>
              <w:noProof/>
              <w:color w:val="auto"/>
              <w:spacing w:val="0"/>
              <w:kern w:val="2"/>
              <w:lang w:eastAsia="en-GB"/>
              <w14:ligatures w14:val="standardContextual"/>
            </w:rPr>
          </w:pPr>
          <w:hyperlink w:anchor="_Toc155973226" w:history="1">
            <w:r w:rsidR="002514F8" w:rsidRPr="00FB67F3">
              <w:rPr>
                <w:rStyle w:val="Hyperlink"/>
                <w:noProof/>
              </w:rPr>
              <w:t>DestinE Communities of Practice (CoPs)</w:t>
            </w:r>
            <w:r w:rsidR="002514F8">
              <w:rPr>
                <w:noProof/>
                <w:webHidden/>
              </w:rPr>
              <w:tab/>
            </w:r>
            <w:r w:rsidR="002514F8">
              <w:rPr>
                <w:noProof/>
                <w:webHidden/>
              </w:rPr>
              <w:fldChar w:fldCharType="begin"/>
            </w:r>
            <w:r w:rsidR="002514F8">
              <w:rPr>
                <w:noProof/>
                <w:webHidden/>
              </w:rPr>
              <w:instrText xml:space="preserve"> PAGEREF _Toc155973226 \h </w:instrText>
            </w:r>
            <w:r w:rsidR="002514F8">
              <w:rPr>
                <w:noProof/>
                <w:webHidden/>
              </w:rPr>
            </w:r>
            <w:r w:rsidR="002514F8">
              <w:rPr>
                <w:noProof/>
                <w:webHidden/>
              </w:rPr>
              <w:fldChar w:fldCharType="separate"/>
            </w:r>
            <w:r w:rsidR="002514F8">
              <w:rPr>
                <w:noProof/>
                <w:webHidden/>
              </w:rPr>
              <w:t>62</w:t>
            </w:r>
            <w:r w:rsidR="002514F8">
              <w:rPr>
                <w:noProof/>
                <w:webHidden/>
              </w:rPr>
              <w:fldChar w:fldCharType="end"/>
            </w:r>
          </w:hyperlink>
        </w:p>
        <w:p w14:paraId="0A07163C" w14:textId="071182FE" w:rsidR="00A30A98" w:rsidRPr="00B21325" w:rsidRDefault="00247395" w:rsidP="00A30A98">
          <w:r w:rsidRPr="00B21325">
            <w:rPr>
              <w:noProof/>
              <w:color w:val="1C3046"/>
            </w:rPr>
            <w:fldChar w:fldCharType="end"/>
          </w:r>
        </w:p>
      </w:sdtContent>
    </w:sdt>
    <w:p w14:paraId="4CECC1DB" w14:textId="77777777" w:rsidR="00A30A98" w:rsidRPr="00B21325" w:rsidRDefault="00A30A98" w:rsidP="00A30A98"/>
    <w:p w14:paraId="31D5C208" w14:textId="77777777" w:rsidR="00A30A98" w:rsidRPr="00B21325" w:rsidRDefault="00A30A98" w:rsidP="00A30A98"/>
    <w:p w14:paraId="70816DB7" w14:textId="77777777" w:rsidR="00A30A98" w:rsidRPr="00B21325" w:rsidRDefault="00A30A98" w:rsidP="00A30A98"/>
    <w:p w14:paraId="305B0A41" w14:textId="77777777" w:rsidR="00A30A98" w:rsidRPr="00B21325" w:rsidRDefault="00A30A98" w:rsidP="00A30A98">
      <w:r w:rsidRPr="00B21325">
        <w:br w:type="page"/>
      </w:r>
    </w:p>
    <w:p w14:paraId="15132AA8" w14:textId="2E2FA143" w:rsidR="0018002A" w:rsidRPr="00B21325" w:rsidRDefault="0018002A" w:rsidP="00DB7632">
      <w:pPr>
        <w:pStyle w:val="Heading1"/>
      </w:pPr>
      <w:bookmarkStart w:id="0" w:name="_Toc139297757"/>
      <w:bookmarkStart w:id="1" w:name="_Toc155973201"/>
      <w:r w:rsidRPr="00B21325">
        <w:lastRenderedPageBreak/>
        <w:t>Introduction</w:t>
      </w:r>
      <w:bookmarkEnd w:id="0"/>
      <w:bookmarkEnd w:id="1"/>
    </w:p>
    <w:p w14:paraId="4F6E8037" w14:textId="77777777" w:rsidR="0027625A" w:rsidRPr="00B21325" w:rsidRDefault="7C45F27A" w:rsidP="0018002A">
      <w:r w:rsidRPr="00B21325">
        <w:t xml:space="preserve">The </w:t>
      </w:r>
      <w:proofErr w:type="spellStart"/>
      <w:r w:rsidRPr="00B21325">
        <w:t>DestinE</w:t>
      </w:r>
      <w:proofErr w:type="spellEnd"/>
      <w:r w:rsidRPr="00B21325">
        <w:t xml:space="preserve"> Community Management Strategy and Workplan (CBMS) </w:t>
      </w:r>
      <w:r w:rsidR="622DEC90" w:rsidRPr="00B21325">
        <w:t xml:space="preserve">is the document that outlines </w:t>
      </w:r>
      <w:r w:rsidR="297E9659" w:rsidRPr="00B21325">
        <w:t xml:space="preserve">expectations and procedures for </w:t>
      </w:r>
      <w:r w:rsidR="664682D2" w:rsidRPr="00B21325">
        <w:t>implementing an open stakeholder dialogue with</w:t>
      </w:r>
      <w:r w:rsidR="311E94C1" w:rsidRPr="00B21325">
        <w:t xml:space="preserve">in the </w:t>
      </w:r>
      <w:r w:rsidR="3A072E12" w:rsidRPr="00B21325">
        <w:t xml:space="preserve">ESA </w:t>
      </w:r>
      <w:proofErr w:type="spellStart"/>
      <w:r w:rsidR="311E94C1" w:rsidRPr="00B21325">
        <w:t>DestinE</w:t>
      </w:r>
      <w:proofErr w:type="spellEnd"/>
      <w:r w:rsidR="311E94C1" w:rsidRPr="00B21325">
        <w:t xml:space="preserve"> </w:t>
      </w:r>
      <w:r w:rsidR="156C4F61" w:rsidRPr="00B21325">
        <w:t xml:space="preserve">Use Cases </w:t>
      </w:r>
      <w:r w:rsidR="311E94C1" w:rsidRPr="00B21325">
        <w:t>project</w:t>
      </w:r>
      <w:r w:rsidR="45B41D03" w:rsidRPr="00B21325">
        <w:t xml:space="preserve"> (DEUC)</w:t>
      </w:r>
      <w:r w:rsidR="5FCDD5B4" w:rsidRPr="00B21325">
        <w:t xml:space="preserve">, in accordance with the </w:t>
      </w:r>
      <w:proofErr w:type="spellStart"/>
      <w:r w:rsidR="5FCDD5B4" w:rsidRPr="00B21325">
        <w:t>DestinE</w:t>
      </w:r>
      <w:proofErr w:type="spellEnd"/>
      <w:r w:rsidR="5FCDD5B4" w:rsidRPr="00B21325">
        <w:t xml:space="preserve"> Partnership Plan</w:t>
      </w:r>
      <w:r w:rsidR="664682D2" w:rsidRPr="00B21325">
        <w:t>.</w:t>
      </w:r>
      <w:r w:rsidR="35F0DB5D" w:rsidRPr="00B21325">
        <w:t xml:space="preserve"> </w:t>
      </w:r>
    </w:p>
    <w:p w14:paraId="7B8A21E8" w14:textId="444CBFFF" w:rsidR="0018002A" w:rsidRPr="00B21325" w:rsidRDefault="0079025E" w:rsidP="0018002A">
      <w:r w:rsidRPr="00B21325">
        <w:t>This current version (V2.0) is the second official iteration of the D2.2 Community Building and Management Strategy crystallising the</w:t>
      </w:r>
      <w:r w:rsidR="0027625A" w:rsidRPr="00B21325">
        <w:t xml:space="preserve"> living document updates following feedback received as well as updates based on experience in implementing the strategy and plan. </w:t>
      </w:r>
    </w:p>
    <w:p w14:paraId="1DD4D68D" w14:textId="7C403C15" w:rsidR="0018002A" w:rsidRPr="00B21325" w:rsidRDefault="664682D2" w:rsidP="0018002A">
      <w:r w:rsidRPr="00B21325">
        <w:t>In Section 2, t</w:t>
      </w:r>
      <w:r w:rsidR="71AFC0A2" w:rsidRPr="00B21325">
        <w:t>argeted</w:t>
      </w:r>
      <w:r w:rsidRPr="00B21325">
        <w:t xml:space="preserve"> </w:t>
      </w:r>
      <w:r w:rsidR="6580870B" w:rsidRPr="00B21325">
        <w:t>stakeholders are</w:t>
      </w:r>
      <w:r w:rsidR="712727CA" w:rsidRPr="00B21325">
        <w:t xml:space="preserve"> mapped and categorised. The core of the document is then</w:t>
      </w:r>
      <w:r w:rsidR="6580870B" w:rsidRPr="00B21325">
        <w:t xml:space="preserve"> </w:t>
      </w:r>
      <w:r w:rsidR="7C45F27A" w:rsidRPr="00B21325">
        <w:t xml:space="preserve">divided in two parts. </w:t>
      </w:r>
    </w:p>
    <w:p w14:paraId="33EF8F9B" w14:textId="2E9134A4" w:rsidR="0018002A" w:rsidRPr="00B21325" w:rsidRDefault="7C45F27A" w:rsidP="0018002A">
      <w:r w:rsidRPr="00B21325">
        <w:rPr>
          <w:b/>
          <w:bCs/>
        </w:rPr>
        <w:t>The first part, Section 3</w:t>
      </w:r>
      <w:r w:rsidR="53EB0045" w:rsidRPr="00B21325">
        <w:rPr>
          <w:b/>
          <w:bCs/>
        </w:rPr>
        <w:t>,</w:t>
      </w:r>
      <w:r w:rsidRPr="00B21325">
        <w:rPr>
          <w:b/>
          <w:bCs/>
        </w:rPr>
        <w:t xml:space="preserve"> </w:t>
      </w:r>
      <w:r w:rsidR="62B4E7F3" w:rsidRPr="00B21325">
        <w:rPr>
          <w:b/>
          <w:bCs/>
        </w:rPr>
        <w:t xml:space="preserve">consists of the </w:t>
      </w:r>
      <w:proofErr w:type="spellStart"/>
      <w:r w:rsidRPr="00B21325">
        <w:rPr>
          <w:b/>
          <w:bCs/>
        </w:rPr>
        <w:t>DestinE</w:t>
      </w:r>
      <w:proofErr w:type="spellEnd"/>
      <w:r w:rsidRPr="00B21325">
        <w:rPr>
          <w:b/>
          <w:bCs/>
        </w:rPr>
        <w:t xml:space="preserve"> Community Building Strategy</w:t>
      </w:r>
      <w:r w:rsidRPr="00B21325">
        <w:t xml:space="preserve"> </w:t>
      </w:r>
      <w:r w:rsidR="52CF826B" w:rsidRPr="00B21325">
        <w:t>which</w:t>
      </w:r>
      <w:r w:rsidRPr="00B21325">
        <w:t xml:space="preserve"> outline</w:t>
      </w:r>
      <w:r w:rsidR="060DD9F6" w:rsidRPr="00B21325">
        <w:t>s</w:t>
      </w:r>
      <w:r w:rsidRPr="00B21325">
        <w:t xml:space="preserve"> the approach to effectively build, </w:t>
      </w:r>
      <w:proofErr w:type="gramStart"/>
      <w:r w:rsidRPr="00B21325">
        <w:t>engage</w:t>
      </w:r>
      <w:proofErr w:type="gramEnd"/>
      <w:r w:rsidRPr="00B21325">
        <w:t xml:space="preserve"> and </w:t>
      </w:r>
      <w:r w:rsidR="1FA85A2C" w:rsidRPr="00B21325">
        <w:t>manage</w:t>
      </w:r>
      <w:r w:rsidRPr="00B21325">
        <w:t xml:space="preserve"> the </w:t>
      </w:r>
      <w:proofErr w:type="spellStart"/>
      <w:r w:rsidRPr="00B21325">
        <w:t>DestinE</w:t>
      </w:r>
      <w:proofErr w:type="spellEnd"/>
      <w:r w:rsidRPr="00B21325">
        <w:t xml:space="preserve"> User Community while nurturing the ground for the successful exploitation of </w:t>
      </w:r>
      <w:proofErr w:type="spellStart"/>
      <w:r w:rsidRPr="00B21325">
        <w:t>DestinE</w:t>
      </w:r>
      <w:proofErr w:type="spellEnd"/>
      <w:r w:rsidRPr="00B21325">
        <w:t xml:space="preserve"> DESP capabilities, applications, and solutions by the users. </w:t>
      </w:r>
    </w:p>
    <w:p w14:paraId="38D0B7C7" w14:textId="19F8738A" w:rsidR="0018002A" w:rsidRPr="00B21325" w:rsidRDefault="7C45F27A" w:rsidP="0018002A">
      <w:r w:rsidRPr="00B21325">
        <w:rPr>
          <w:b/>
          <w:bCs/>
        </w:rPr>
        <w:t>The second part</w:t>
      </w:r>
      <w:r w:rsidR="026DFD07" w:rsidRPr="00B21325">
        <w:rPr>
          <w:b/>
          <w:bCs/>
        </w:rPr>
        <w:t>, Section 4,</w:t>
      </w:r>
      <w:r w:rsidRPr="00B21325">
        <w:rPr>
          <w:b/>
          <w:bCs/>
        </w:rPr>
        <w:t xml:space="preserve"> deals with the </w:t>
      </w:r>
      <w:proofErr w:type="spellStart"/>
      <w:r w:rsidRPr="00B21325">
        <w:rPr>
          <w:b/>
          <w:bCs/>
        </w:rPr>
        <w:t>DestinE</w:t>
      </w:r>
      <w:proofErr w:type="spellEnd"/>
      <w:r w:rsidRPr="00B21325">
        <w:rPr>
          <w:b/>
          <w:bCs/>
        </w:rPr>
        <w:t xml:space="preserve"> First Phase Communication Plan</w:t>
      </w:r>
      <w:r w:rsidRPr="00B21325">
        <w:t xml:space="preserve"> which covers the promotional activities for </w:t>
      </w:r>
      <w:proofErr w:type="spellStart"/>
      <w:r w:rsidRPr="00B21325">
        <w:t>DestinE</w:t>
      </w:r>
      <w:proofErr w:type="spellEnd"/>
      <w:r w:rsidRPr="00B21325">
        <w:t xml:space="preserve"> and</w:t>
      </w:r>
      <w:r w:rsidR="0018002A" w:rsidRPr="00B21325" w:rsidDel="7C45F27A">
        <w:t xml:space="preserve"> </w:t>
      </w:r>
      <w:r w:rsidRPr="00B21325">
        <w:t>support</w:t>
      </w:r>
      <w:r w:rsidR="2B1ED52B" w:rsidRPr="00B21325">
        <w:t>s</w:t>
      </w:r>
      <w:r w:rsidRPr="00B21325">
        <w:t xml:space="preserve"> the community building activities foreseen as part of the </w:t>
      </w:r>
      <w:proofErr w:type="spellStart"/>
      <w:r w:rsidRPr="00B21325">
        <w:t>DestinE</w:t>
      </w:r>
      <w:proofErr w:type="spellEnd"/>
      <w:r w:rsidRPr="00B21325">
        <w:t xml:space="preserve"> Use Cases project (DEUC) including the operation of the Joint </w:t>
      </w:r>
      <w:proofErr w:type="spellStart"/>
      <w:r w:rsidRPr="00B21325">
        <w:t>DestinE</w:t>
      </w:r>
      <w:proofErr w:type="spellEnd"/>
      <w:r w:rsidRPr="00B21325">
        <w:t xml:space="preserve"> Website (formerly the </w:t>
      </w:r>
      <w:proofErr w:type="spellStart"/>
      <w:r w:rsidRPr="00B21325">
        <w:t>DestinE</w:t>
      </w:r>
      <w:proofErr w:type="spellEnd"/>
      <w:r w:rsidRPr="00B21325">
        <w:t xml:space="preserve"> Community Portal).</w:t>
      </w:r>
    </w:p>
    <w:p w14:paraId="0864FD30" w14:textId="25E81315" w:rsidR="0018002A" w:rsidRPr="00B21325" w:rsidRDefault="740E4D7C" w:rsidP="0018002A">
      <w:r w:rsidRPr="00B21325">
        <w:t xml:space="preserve">The document also provides an overview of how to monitor the progress of the community and engagement activities and concludes with some </w:t>
      </w:r>
      <w:r w:rsidR="63971606" w:rsidRPr="00B21325">
        <w:t xml:space="preserve">initial </w:t>
      </w:r>
      <w:r w:rsidR="0027625A" w:rsidRPr="00B21325">
        <w:t>results</w:t>
      </w:r>
      <w:r w:rsidR="63971606" w:rsidRPr="00B21325">
        <w:t>.</w:t>
      </w:r>
      <w:r w:rsidR="7C45F27A" w:rsidRPr="00B21325">
        <w:t xml:space="preserve"> </w:t>
      </w:r>
      <w:r w:rsidR="0018002A" w:rsidRPr="00B21325">
        <w:br w:type="page"/>
      </w:r>
    </w:p>
    <w:p w14:paraId="2551BFAE" w14:textId="42703747" w:rsidR="0018002A" w:rsidRPr="00B21325" w:rsidRDefault="0018002A" w:rsidP="00DB7632">
      <w:pPr>
        <w:pStyle w:val="Heading1"/>
      </w:pPr>
      <w:bookmarkStart w:id="2" w:name="_gdsv2ia77uug" w:colFirst="0" w:colLast="0"/>
      <w:bookmarkStart w:id="3" w:name="_Toc139297758"/>
      <w:bookmarkStart w:id="4" w:name="_Toc155973202"/>
      <w:bookmarkEnd w:id="2"/>
      <w:proofErr w:type="spellStart"/>
      <w:r w:rsidRPr="00B21325">
        <w:lastRenderedPageBreak/>
        <w:t>DestinE</w:t>
      </w:r>
      <w:proofErr w:type="spellEnd"/>
      <w:r w:rsidRPr="00B21325">
        <w:t xml:space="preserve"> Overview and Target Stakeholders</w:t>
      </w:r>
      <w:bookmarkEnd w:id="3"/>
      <w:bookmarkEnd w:id="4"/>
    </w:p>
    <w:p w14:paraId="4C333440" w14:textId="66057376" w:rsidR="0018002A" w:rsidRPr="00B21325" w:rsidRDefault="0018002A" w:rsidP="00447A9D">
      <w:pPr>
        <w:pStyle w:val="Heading2"/>
      </w:pPr>
      <w:bookmarkStart w:id="5" w:name="_a0gorvmbini1" w:colFirst="0" w:colLast="0"/>
      <w:bookmarkStart w:id="6" w:name="_Toc139297759"/>
      <w:bookmarkStart w:id="7" w:name="_Toc155973203"/>
      <w:bookmarkEnd w:id="5"/>
      <w:r w:rsidRPr="00B21325">
        <w:t>Destination Earth</w:t>
      </w:r>
      <w:bookmarkEnd w:id="6"/>
      <w:bookmarkEnd w:id="7"/>
    </w:p>
    <w:p w14:paraId="6368645F" w14:textId="6434F24F" w:rsidR="0018002A" w:rsidRPr="00B21325" w:rsidRDefault="7C45F27A" w:rsidP="0018002A">
      <w:proofErr w:type="spellStart"/>
      <w:r w:rsidRPr="00B21325">
        <w:t>DestinE</w:t>
      </w:r>
      <w:proofErr w:type="spellEnd"/>
      <w:r w:rsidRPr="00B21325">
        <w:t xml:space="preserve"> is an initiative of the European Commission to </w:t>
      </w:r>
      <w:r w:rsidRPr="00B21325">
        <w:rPr>
          <w:b/>
          <w:bCs/>
        </w:rPr>
        <w:t xml:space="preserve">develop a highly-accurate digital </w:t>
      </w:r>
      <w:r w:rsidR="00E1457C" w:rsidRPr="009415F3">
        <w:rPr>
          <w:b/>
        </w:rPr>
        <w:t>twin</w:t>
      </w:r>
      <w:r w:rsidRPr="009415F3">
        <w:rPr>
          <w:b/>
        </w:rPr>
        <w:t xml:space="preserve"> of Earth</w:t>
      </w:r>
      <w:r w:rsidRPr="00B21325">
        <w:t xml:space="preserve"> to model, monitor, and simulate natural and human activity </w:t>
      </w:r>
      <w:r w:rsidR="74729BAC" w:rsidRPr="00B21325">
        <w:t xml:space="preserve">Earth System </w:t>
      </w:r>
      <w:r w:rsidRPr="00B21325">
        <w:t xml:space="preserve">phenomena and </w:t>
      </w:r>
      <w:r w:rsidR="0538255D" w:rsidRPr="00B21325">
        <w:t xml:space="preserve">natural </w:t>
      </w:r>
      <w:r w:rsidRPr="00B21325">
        <w:t xml:space="preserve">hazards to develop and test scenarios that will assist policy-makers in designing accurate and actionable adaptation strategies and mitigation measures for achieving both the </w:t>
      </w:r>
      <w:hyperlink r:id="rId13">
        <w:r w:rsidRPr="00B21325">
          <w:rPr>
            <w:color w:val="1155CC"/>
            <w:u w:val="single"/>
          </w:rPr>
          <w:t>Green Deal</w:t>
        </w:r>
      </w:hyperlink>
      <w:r w:rsidRPr="00B21325">
        <w:t xml:space="preserve"> and the </w:t>
      </w:r>
      <w:hyperlink r:id="rId14">
        <w:r w:rsidRPr="00B21325">
          <w:rPr>
            <w:color w:val="1155CC"/>
            <w:u w:val="single"/>
          </w:rPr>
          <w:t>Digital Strategy</w:t>
        </w:r>
      </w:hyperlink>
      <w:r w:rsidRPr="00B21325">
        <w:t xml:space="preserve"> priorities of the EU:</w:t>
      </w:r>
    </w:p>
    <w:p w14:paraId="36DF8AA5" w14:textId="77777777" w:rsidR="0018002A" w:rsidRPr="00B21325" w:rsidRDefault="0018002A" w:rsidP="00052CC7">
      <w:pPr>
        <w:numPr>
          <w:ilvl w:val="0"/>
          <w:numId w:val="34"/>
        </w:numPr>
        <w:spacing w:after="0"/>
        <w:jc w:val="left"/>
      </w:pPr>
      <w:proofErr w:type="spellStart"/>
      <w:r w:rsidRPr="00B21325">
        <w:rPr>
          <w:b/>
        </w:rPr>
        <w:t>DestinE</w:t>
      </w:r>
      <w:proofErr w:type="spellEnd"/>
      <w:r w:rsidRPr="00B21325">
        <w:rPr>
          <w:b/>
        </w:rPr>
        <w:t xml:space="preserve"> will anticipate both natural disasters and man-made environmental damage</w:t>
      </w:r>
      <w:r w:rsidRPr="00B21325">
        <w:t xml:space="preserve"> with ever higher accuracy. It will identify and assess the negative impacts of natural disasters and environmental damage on various socio-economic sectors and geographical regions. In other words, </w:t>
      </w:r>
      <w:proofErr w:type="spellStart"/>
      <w:proofErr w:type="gramStart"/>
      <w:r w:rsidRPr="00B21325">
        <w:t>DestinE</w:t>
      </w:r>
      <w:proofErr w:type="spellEnd"/>
      <w:proofErr w:type="gramEnd"/>
      <w:r w:rsidRPr="00B21325">
        <w:t xml:space="preserve"> will integrate </w:t>
      </w:r>
      <w:proofErr w:type="spellStart"/>
      <w:r w:rsidRPr="00B21325">
        <w:t>‘cause</w:t>
      </w:r>
      <w:proofErr w:type="spellEnd"/>
      <w:r w:rsidRPr="00B21325">
        <w:t xml:space="preserve"> and effect’ – combining better forecasts of potential environmental disasters with their expected adverse impacts on human activity.</w:t>
      </w:r>
    </w:p>
    <w:p w14:paraId="38D6B8A1" w14:textId="2FA05E6B" w:rsidR="0018002A" w:rsidRPr="00B21325" w:rsidRDefault="0018002A" w:rsidP="00052CC7">
      <w:pPr>
        <w:numPr>
          <w:ilvl w:val="0"/>
          <w:numId w:val="34"/>
        </w:numPr>
        <w:spacing w:after="0"/>
        <w:jc w:val="left"/>
      </w:pPr>
      <w:proofErr w:type="spellStart"/>
      <w:r w:rsidRPr="00B21325">
        <w:rPr>
          <w:b/>
        </w:rPr>
        <w:t>DestinE</w:t>
      </w:r>
      <w:proofErr w:type="spellEnd"/>
      <w:r w:rsidRPr="00B21325">
        <w:rPr>
          <w:b/>
        </w:rPr>
        <w:t xml:space="preserve"> will enable the continuous and accurate monitoring of the health of the planet</w:t>
      </w:r>
      <w:r w:rsidRPr="00B21325">
        <w:t xml:space="preserve"> by focusing on the countless effects of climate change on, e.g., the oceans, water resources, the Earth’s ice caps, biodiversity, land use, and other natural resources.</w:t>
      </w:r>
    </w:p>
    <w:p w14:paraId="2075C66A" w14:textId="2EE8E34E" w:rsidR="0018002A" w:rsidRPr="00B21325" w:rsidRDefault="7C45F27A" w:rsidP="00052CC7">
      <w:pPr>
        <w:numPr>
          <w:ilvl w:val="0"/>
          <w:numId w:val="34"/>
        </w:numPr>
        <w:spacing w:after="0"/>
        <w:jc w:val="left"/>
      </w:pPr>
      <w:proofErr w:type="spellStart"/>
      <w:r w:rsidRPr="00B21325">
        <w:rPr>
          <w:b/>
          <w:bCs/>
        </w:rPr>
        <w:t>DestinE</w:t>
      </w:r>
      <w:proofErr w:type="spellEnd"/>
      <w:r w:rsidRPr="00B21325">
        <w:rPr>
          <w:b/>
          <w:bCs/>
        </w:rPr>
        <w:t xml:space="preserve"> will allow to better understand the socio-economic effects of climate change and the occurrence of extreme natural disasters</w:t>
      </w:r>
      <w:r w:rsidRPr="00B21325">
        <w:t xml:space="preserve">. For example, between 1980 and 2017, floods, droughts, heat waves and other climate-related extremes caused economic losses </w:t>
      </w:r>
      <w:proofErr w:type="gramStart"/>
      <w:r w:rsidRPr="00B21325">
        <w:t>in excess of</w:t>
      </w:r>
      <w:proofErr w:type="gramEnd"/>
      <w:r w:rsidRPr="00B21325">
        <w:t xml:space="preserve"> €420 billion and have claimed the lives of more than 115,000 people across Europe.</w:t>
      </w:r>
    </w:p>
    <w:p w14:paraId="6149A6C0" w14:textId="08744538" w:rsidR="0018002A" w:rsidRPr="00B21325" w:rsidRDefault="7C45F27A" w:rsidP="00052CC7">
      <w:pPr>
        <w:numPr>
          <w:ilvl w:val="0"/>
          <w:numId w:val="34"/>
        </w:numPr>
        <w:spacing w:after="0"/>
        <w:jc w:val="left"/>
      </w:pPr>
      <w:proofErr w:type="spellStart"/>
      <w:r w:rsidRPr="00B21325">
        <w:rPr>
          <w:b/>
          <w:bCs/>
        </w:rPr>
        <w:t>DestinE</w:t>
      </w:r>
      <w:proofErr w:type="spellEnd"/>
      <w:r w:rsidRPr="00B21325">
        <w:rPr>
          <w:b/>
          <w:bCs/>
        </w:rPr>
        <w:t xml:space="preserve"> will help adapting to climate change related challenges</w:t>
      </w:r>
      <w:r w:rsidRPr="00B21325">
        <w:t xml:space="preserve"> by providing a common </w:t>
      </w:r>
      <w:r w:rsidRPr="00B21325">
        <w:rPr>
          <w:b/>
          <w:bCs/>
        </w:rPr>
        <w:t>infrastructure for the users at various levels</w:t>
      </w:r>
      <w:r w:rsidRPr="00B21325">
        <w:t xml:space="preserve"> for supporting informed and actionable decision-making for policy measures, for example, to assess the real impact and efficiency of environmental policies and related legislative measures.</w:t>
      </w:r>
    </w:p>
    <w:p w14:paraId="3EBF0D9B" w14:textId="7A2B5972" w:rsidR="0018002A" w:rsidRPr="00B21325" w:rsidRDefault="0018002A" w:rsidP="0018002A">
      <w:r w:rsidRPr="00B21325">
        <w:t xml:space="preserve">In the Commission’s Data Strategy of 2020, </w:t>
      </w:r>
      <w:proofErr w:type="spellStart"/>
      <w:proofErr w:type="gramStart"/>
      <w:r w:rsidRPr="00B21325">
        <w:t>DestinE</w:t>
      </w:r>
      <w:proofErr w:type="spellEnd"/>
      <w:proofErr w:type="gramEnd"/>
      <w:r w:rsidRPr="00B21325">
        <w:t xml:space="preserve"> is highlighted as an initiative that will cover concrete actions in the context of the Green Deal Data Space and in support of the Green Deal objectives. </w:t>
      </w:r>
    </w:p>
    <w:p w14:paraId="55F979E4" w14:textId="1239159B" w:rsidR="0018002A" w:rsidRPr="00B21325" w:rsidRDefault="7C45F27A" w:rsidP="0018002A">
      <w:proofErr w:type="spellStart"/>
      <w:r w:rsidRPr="00B21325">
        <w:t>DestinE</w:t>
      </w:r>
      <w:proofErr w:type="spellEnd"/>
      <w:r w:rsidRPr="00B21325">
        <w:t xml:space="preserve"> will be implemented gradually over the next 7-10 years. The activities</w:t>
      </w:r>
      <w:r w:rsidR="0018002A" w:rsidRPr="00B21325">
        <w:t xml:space="preserve"> </w:t>
      </w:r>
      <w:r w:rsidRPr="00B21325">
        <w:t xml:space="preserve">funded </w:t>
      </w:r>
      <w:r w:rsidR="0CFF8986" w:rsidRPr="00B21325">
        <w:t>by</w:t>
      </w:r>
      <w:r w:rsidRPr="00B21325">
        <w:t xml:space="preserve"> the </w:t>
      </w:r>
      <w:hyperlink r:id="rId15">
        <w:r w:rsidRPr="00B21325">
          <w:rPr>
            <w:color w:val="1155CC"/>
            <w:u w:val="single"/>
          </w:rPr>
          <w:t xml:space="preserve">DIGITAL Work </w:t>
        </w:r>
        <w:proofErr w:type="spellStart"/>
        <w:r w:rsidRPr="00B21325">
          <w:rPr>
            <w:color w:val="1155CC"/>
            <w:u w:val="single"/>
          </w:rPr>
          <w:t>Progamme</w:t>
        </w:r>
        <w:proofErr w:type="spellEnd"/>
        <w:r w:rsidRPr="00B21325">
          <w:rPr>
            <w:color w:val="1155CC"/>
            <w:u w:val="single"/>
          </w:rPr>
          <w:t xml:space="preserve"> 2021-2022</w:t>
        </w:r>
      </w:hyperlink>
      <w:r w:rsidRPr="00B21325">
        <w:t xml:space="preserve"> will focus on the deployment of the Core Service Platform and the Data Lake, the building of the Digital Twin Engine and the implementation of the first two Digital Twins on Weather-induced &amp; Geophysical Extremes and on Climate Change Adaptation that will be integrated into the platform. In later stage</w:t>
      </w:r>
      <w:r w:rsidR="63BBC7AC" w:rsidRPr="00B21325">
        <w:t>s</w:t>
      </w:r>
      <w:r w:rsidRPr="00B21325">
        <w:t xml:space="preserve">, </w:t>
      </w:r>
      <w:r w:rsidR="4DA6989C" w:rsidRPr="00B21325">
        <w:t xml:space="preserve">these initial components will be </w:t>
      </w:r>
      <w:r w:rsidRPr="00B21325">
        <w:t>complemented by additional digital twins, tools</w:t>
      </w:r>
      <w:r w:rsidR="6D7F25E9" w:rsidRPr="00B21325">
        <w:t xml:space="preserve"> and</w:t>
      </w:r>
      <w:r w:rsidRPr="00B21325">
        <w:t xml:space="preserve"> applications</w:t>
      </w:r>
      <w:r w:rsidR="60197AE5" w:rsidRPr="00B21325">
        <w:t xml:space="preserve"> by</w:t>
      </w:r>
      <w:r w:rsidRPr="00B21325">
        <w:t xml:space="preserve"> research</w:t>
      </w:r>
      <w:r w:rsidR="515EA682" w:rsidRPr="00B21325">
        <w:t xml:space="preserve"> institutions</w:t>
      </w:r>
      <w:r w:rsidRPr="00B21325">
        <w:t xml:space="preserve">, private </w:t>
      </w:r>
      <w:proofErr w:type="gramStart"/>
      <w:r w:rsidRPr="00B21325">
        <w:t>sector</w:t>
      </w:r>
      <w:proofErr w:type="gramEnd"/>
      <w:r w:rsidRPr="00B21325">
        <w:t xml:space="preserve"> and civil society. Additional funding will be available from </w:t>
      </w:r>
      <w:r w:rsidR="788B8283" w:rsidRPr="00B21325">
        <w:t xml:space="preserve">other sources, e.g., </w:t>
      </w:r>
      <w:r w:rsidRPr="00B21325">
        <w:t>the Horizon Europe Programme.</w:t>
      </w:r>
    </w:p>
    <w:p w14:paraId="6B1C3165" w14:textId="21F6F070" w:rsidR="0018002A" w:rsidRPr="00B21325" w:rsidRDefault="7C45F27A" w:rsidP="0018002A">
      <w:proofErr w:type="spellStart"/>
      <w:r w:rsidRPr="00B21325">
        <w:t>DestinE</w:t>
      </w:r>
      <w:proofErr w:type="spellEnd"/>
      <w:r w:rsidRPr="00B21325">
        <w:t xml:space="preserve"> will </w:t>
      </w:r>
      <w:r w:rsidR="6B1BB72D" w:rsidRPr="00B21325">
        <w:t xml:space="preserve">also </w:t>
      </w:r>
      <w:r w:rsidRPr="00B21325">
        <w:t xml:space="preserve">have a clear interface with the European Union’s flagship Space programme Copernicus and its relevant resources. </w:t>
      </w:r>
    </w:p>
    <w:p w14:paraId="339FE81A" w14:textId="728CD0FD" w:rsidR="0018002A" w:rsidRPr="00B21325" w:rsidRDefault="0EC1078F" w:rsidP="00447A9D">
      <w:pPr>
        <w:pStyle w:val="Heading2"/>
        <w:numPr>
          <w:ilvl w:val="0"/>
          <w:numId w:val="0"/>
        </w:numPr>
      </w:pPr>
      <w:bookmarkStart w:id="8" w:name="_l7pclgfmjamr"/>
      <w:bookmarkStart w:id="9" w:name="_Toc139297760"/>
      <w:bookmarkStart w:id="10" w:name="_Toc155973204"/>
      <w:bookmarkEnd w:id="8"/>
      <w:commentRangeStart w:id="11"/>
      <w:commentRangeStart w:id="12"/>
      <w:r>
        <w:lastRenderedPageBreak/>
        <w:t>Stakeholder Mapping</w:t>
      </w:r>
      <w:bookmarkEnd w:id="9"/>
      <w:commentRangeEnd w:id="11"/>
      <w:r w:rsidR="0018002A">
        <w:rPr>
          <w:rStyle w:val="CommentReference"/>
        </w:rPr>
        <w:commentReference w:id="11"/>
      </w:r>
      <w:commentRangeEnd w:id="12"/>
      <w:r w:rsidR="0064600A">
        <w:rPr>
          <w:rStyle w:val="CommentReference"/>
          <w:rFonts w:eastAsiaTheme="minorHAnsi" w:cstheme="minorBidi"/>
          <w:bCs w:val="0"/>
          <w:color w:val="auto"/>
        </w:rPr>
        <w:commentReference w:id="12"/>
      </w:r>
      <w:bookmarkEnd w:id="10"/>
    </w:p>
    <w:p w14:paraId="1AC6D3EB" w14:textId="3652EC77" w:rsidR="0018002A" w:rsidRPr="00B21325" w:rsidRDefault="0018002A" w:rsidP="0018002A">
      <w:r w:rsidRPr="00B21325">
        <w:t xml:space="preserve">The </w:t>
      </w:r>
      <w:proofErr w:type="spellStart"/>
      <w:r w:rsidRPr="00B21325">
        <w:t>DestinE</w:t>
      </w:r>
      <w:proofErr w:type="spellEnd"/>
      <w:r w:rsidRPr="00B21325">
        <w:t xml:space="preserve"> stakeholders will contribute to the design and development of the system through a co-design process to ensure that the system responds to real user needs and provides novelty in comparison to their current operational environments.</w:t>
      </w:r>
    </w:p>
    <w:p w14:paraId="58811D7B" w14:textId="69DDC938" w:rsidR="0018002A" w:rsidRPr="00B21325" w:rsidRDefault="0018002A" w:rsidP="0018002A">
      <w:r w:rsidRPr="00B21325">
        <w:t xml:space="preserve">Considering the size and goals of the </w:t>
      </w:r>
      <w:proofErr w:type="spellStart"/>
      <w:r w:rsidRPr="00B21325">
        <w:t>DestinE</w:t>
      </w:r>
      <w:proofErr w:type="spellEnd"/>
      <w:r w:rsidRPr="00B21325">
        <w:t xml:space="preserve"> initiative, the user community shall be composed of multiple and diverse types of stakeholders.</w:t>
      </w:r>
    </w:p>
    <w:p w14:paraId="025567DB" w14:textId="77777777" w:rsidR="0018002A" w:rsidRPr="00B21325" w:rsidRDefault="0018002A" w:rsidP="0018002A">
      <w:pPr>
        <w:spacing w:before="240" w:after="240"/>
      </w:pPr>
      <w:bookmarkStart w:id="13" w:name="_9h1a0e9q8o83" w:colFirst="0" w:colLast="0"/>
      <w:bookmarkEnd w:id="13"/>
      <w:r w:rsidRPr="00B21325">
        <w:t xml:space="preserve">The classification of the stakeholders for the stakeholders’ mapping will be based on three different levels, the spatial, their expertise, and the customised one. </w:t>
      </w:r>
    </w:p>
    <w:p w14:paraId="217DE2A0" w14:textId="77777777" w:rsidR="0018002A" w:rsidRPr="00B21325" w:rsidRDefault="0018002A" w:rsidP="0018002A">
      <w:pPr>
        <w:spacing w:before="240" w:after="240"/>
      </w:pPr>
      <w:r w:rsidRPr="00B21325">
        <w:t xml:space="preserve">The spatial categorisation will be used for policy and decision makers, while the expertise will apply to the research and academia, technology providers, and industry. The </w:t>
      </w:r>
      <w:proofErr w:type="spellStart"/>
      <w:r w:rsidRPr="00B21325">
        <w:t>DestinE</w:t>
      </w:r>
      <w:proofErr w:type="spellEnd"/>
      <w:r w:rsidRPr="00B21325">
        <w:t xml:space="preserve"> Use case makers, the Core </w:t>
      </w:r>
      <w:proofErr w:type="spellStart"/>
      <w:r w:rsidRPr="00B21325">
        <w:t>DestinE</w:t>
      </w:r>
      <w:proofErr w:type="spellEnd"/>
      <w:r w:rsidRPr="00B21325">
        <w:t xml:space="preserve"> Entities, and the </w:t>
      </w:r>
      <w:proofErr w:type="gramStart"/>
      <w:r w:rsidRPr="00B21325">
        <w:t>general public</w:t>
      </w:r>
      <w:proofErr w:type="gramEnd"/>
      <w:r w:rsidRPr="00B21325">
        <w:t xml:space="preserve"> have a special classification of their own, as they apply to different categorisations and peculiarities. A visual representation of the above stakeholders’ categories is seen in Figure 1.</w:t>
      </w:r>
    </w:p>
    <w:p w14:paraId="756BD217" w14:textId="77777777" w:rsidR="0018002A" w:rsidRPr="00B21325" w:rsidRDefault="0018002A" w:rsidP="0018002A">
      <w:pPr>
        <w:spacing w:before="240" w:after="240"/>
      </w:pPr>
      <w:r w:rsidRPr="00B21325">
        <w:rPr>
          <w:highlight w:val="yellow"/>
        </w:rPr>
        <w:t xml:space="preserve"> </w:t>
      </w:r>
      <w:r w:rsidRPr="00B21325">
        <w:rPr>
          <w:noProof/>
        </w:rPr>
        <w:drawing>
          <wp:inline distT="114300" distB="114300" distL="114300" distR="114300" wp14:anchorId="42CF7615" wp14:editId="2BF1EC3C">
            <wp:extent cx="5731200" cy="1981200"/>
            <wp:effectExtent l="0" t="0" r="0" b="0"/>
            <wp:docPr id="2037699377" name="Picture 203769937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7699377" name="Picture 2037699377" descr="Diagram&#10;&#10;Description automatically generated"/>
                    <pic:cNvPicPr preferRelativeResize="0"/>
                  </pic:nvPicPr>
                  <pic:blipFill>
                    <a:blip r:embed="rId20"/>
                    <a:srcRect/>
                    <a:stretch>
                      <a:fillRect/>
                    </a:stretch>
                  </pic:blipFill>
                  <pic:spPr>
                    <a:xfrm>
                      <a:off x="0" y="0"/>
                      <a:ext cx="5731200" cy="1981200"/>
                    </a:xfrm>
                    <a:prstGeom prst="rect">
                      <a:avLst/>
                    </a:prstGeom>
                    <a:ln/>
                  </pic:spPr>
                </pic:pic>
              </a:graphicData>
            </a:graphic>
          </wp:inline>
        </w:drawing>
      </w:r>
    </w:p>
    <w:p w14:paraId="29E45A33" w14:textId="27A9EB1C" w:rsidR="0018002A" w:rsidRPr="00B21325" w:rsidRDefault="0018002A" w:rsidP="0018002A">
      <w:pPr>
        <w:pStyle w:val="Caption"/>
        <w:jc w:val="center"/>
      </w:pPr>
      <w:bookmarkStart w:id="14" w:name="_6vh4kaiql63s" w:colFirst="0" w:colLast="0"/>
      <w:bookmarkEnd w:id="14"/>
      <w:r w:rsidRPr="00B21325">
        <w:t xml:space="preserve">Figure </w:t>
      </w:r>
      <w:r w:rsidRPr="00B21325">
        <w:fldChar w:fldCharType="begin"/>
      </w:r>
      <w:r w:rsidRPr="00B21325">
        <w:instrText>SEQ Figure \* ARABIC</w:instrText>
      </w:r>
      <w:r w:rsidRPr="00B21325">
        <w:fldChar w:fldCharType="separate"/>
      </w:r>
      <w:r w:rsidR="00E66957">
        <w:rPr>
          <w:noProof/>
        </w:rPr>
        <w:t>1</w:t>
      </w:r>
      <w:r w:rsidRPr="00B21325">
        <w:fldChar w:fldCharType="end"/>
      </w:r>
      <w:r w:rsidRPr="00B21325">
        <w:t xml:space="preserve"> Stakeholder </w:t>
      </w:r>
      <w:proofErr w:type="gramStart"/>
      <w:r w:rsidRPr="00B21325">
        <w:t>categorisation</w:t>
      </w:r>
      <w:proofErr w:type="gramEnd"/>
    </w:p>
    <w:p w14:paraId="59AB57DA" w14:textId="5E409EA8" w:rsidR="0018002A" w:rsidRPr="00B21325" w:rsidRDefault="0018002A" w:rsidP="005A4B60">
      <w:pPr>
        <w:pStyle w:val="Heading3"/>
      </w:pPr>
      <w:r w:rsidRPr="00B21325">
        <w:t>Categori</w:t>
      </w:r>
      <w:r w:rsidR="004F5F05" w:rsidRPr="00B21325">
        <w:t>s</w:t>
      </w:r>
      <w:r w:rsidRPr="00B21325">
        <w:t xml:space="preserve">ation based on a spatial </w:t>
      </w:r>
      <w:proofErr w:type="gramStart"/>
      <w:r w:rsidRPr="00B21325">
        <w:t>scale</w:t>
      </w:r>
      <w:proofErr w:type="gramEnd"/>
    </w:p>
    <w:p w14:paraId="1D562A4D" w14:textId="77777777" w:rsidR="0018002A" w:rsidRPr="00B21325" w:rsidRDefault="0018002A" w:rsidP="0018002A">
      <w:pPr>
        <w:spacing w:before="240" w:after="240"/>
      </w:pPr>
      <w:r w:rsidRPr="00B21325">
        <w:t xml:space="preserve">Using a spatial approach to generate a stakeholders' map is important for several reasons. First, different stakeholders may have different levels of interest and influence depending on the spatial scale. For example, local stakeholders such as community groups and NGOs may be more influential at the local and regional scales, while national governments and international organisations may have more influence at the national and global scales. By considering stakeholders at different spatial scales, the </w:t>
      </w:r>
      <w:proofErr w:type="spellStart"/>
      <w:r w:rsidRPr="00B21325">
        <w:t>DestinE</w:t>
      </w:r>
      <w:proofErr w:type="spellEnd"/>
      <w:r w:rsidRPr="00B21325">
        <w:t xml:space="preserve"> initiative can ensure that it is engaging with the right stakeholders at the right levels of decision-making. Second, </w:t>
      </w:r>
      <w:proofErr w:type="spellStart"/>
      <w:proofErr w:type="gramStart"/>
      <w:r w:rsidRPr="00B21325">
        <w:t>DestinE</w:t>
      </w:r>
      <w:proofErr w:type="spellEnd"/>
      <w:proofErr w:type="gramEnd"/>
      <w:r w:rsidRPr="00B21325">
        <w:t xml:space="preserve"> aims to provide insights and solutions that are applicable at different spatial scales. For example, the project may provide local decision-makers with information and tools to improve disaster risk management and adaptation, while also providing global decision-makers with information on the impacts of the climate crisis on a global scale. By considering stakeholders at different spatial scales, the project can ensure that the insights and solutions it provides are relevant and applicable to different decision-makers and contexts. Moreover, considering stakeholders at different spatial scales can help to identify potential conflicts </w:t>
      </w:r>
      <w:r w:rsidRPr="00B21325">
        <w:lastRenderedPageBreak/>
        <w:t xml:space="preserve">and trade-offs between different stakeholders and scales. By considering stakeholders at different spatial scales, </w:t>
      </w:r>
      <w:proofErr w:type="spellStart"/>
      <w:proofErr w:type="gramStart"/>
      <w:r w:rsidRPr="00B21325">
        <w:t>DestinE</w:t>
      </w:r>
      <w:proofErr w:type="spellEnd"/>
      <w:proofErr w:type="gramEnd"/>
      <w:r w:rsidRPr="00B21325">
        <w:t xml:space="preserve"> can identify potential conflicts and work to develop solutions that are beneficial at multiple scales. </w:t>
      </w:r>
      <w:proofErr w:type="gramStart"/>
      <w:r w:rsidRPr="00B21325">
        <w:t>Last but not least</w:t>
      </w:r>
      <w:proofErr w:type="gramEnd"/>
      <w:r w:rsidRPr="00B21325">
        <w:t>, engaging stakeholders at an ecoregion level is expected to be vital, considering that areas that are identified as similar require a similar course of action.</w:t>
      </w:r>
    </w:p>
    <w:p w14:paraId="0DA1993A" w14:textId="152BDD2F" w:rsidR="0018002A" w:rsidRPr="00B21325" w:rsidRDefault="0018002A" w:rsidP="00C66417">
      <w:pPr>
        <w:pStyle w:val="Heading4"/>
      </w:pPr>
      <w:bookmarkStart w:id="15" w:name="_gs8z01t3swwa" w:colFirst="0" w:colLast="0"/>
      <w:bookmarkEnd w:id="15"/>
      <w:r w:rsidRPr="00B21325">
        <w:t>Policymakers</w:t>
      </w:r>
    </w:p>
    <w:p w14:paraId="0B8003F7" w14:textId="77777777" w:rsidR="0018002A" w:rsidRPr="00B21325" w:rsidRDefault="0018002A" w:rsidP="0018002A">
      <w:pPr>
        <w:spacing w:before="220" w:after="40"/>
      </w:pPr>
      <w:r w:rsidRPr="00B21325">
        <w:t xml:space="preserve">Policymakers, including representatives from government agencies and international organisations, may be interested in using the data and insights to inform policy development and implementation. They may have a strong interest in understanding the impacts of the climate crisis and extreme weather events, and how they can be mitigated and adapted to. Policymakers are key stakeholders and main beneficiaries of the </w:t>
      </w:r>
      <w:proofErr w:type="spellStart"/>
      <w:r w:rsidRPr="00B21325">
        <w:t>DestinE</w:t>
      </w:r>
      <w:proofErr w:type="spellEnd"/>
      <w:r w:rsidRPr="00B21325">
        <w:t xml:space="preserve"> initiative, as it provides them with a powerful and unique tool for analysis and prediction, to make data-driven policy decisions. As the EU works toward its goal of being carbon neutral by 2050, </w:t>
      </w:r>
      <w:proofErr w:type="spellStart"/>
      <w:r w:rsidRPr="00B21325">
        <w:t>DestinE</w:t>
      </w:r>
      <w:proofErr w:type="spellEnd"/>
      <w:r w:rsidRPr="00B21325">
        <w:t xml:space="preserve"> initiative will serve as the foundation for successful European adaptation strategies in support of the European Commission’s.</w:t>
      </w:r>
    </w:p>
    <w:p w14:paraId="4924CF8E" w14:textId="334F4B73" w:rsidR="0018002A" w:rsidRPr="00B21325" w:rsidRDefault="0087174E" w:rsidP="0018002A">
      <w:pPr>
        <w:spacing w:before="220" w:after="40"/>
      </w:pPr>
      <w:r w:rsidRPr="00B21325">
        <w:t>Policy</w:t>
      </w:r>
      <w:r w:rsidR="00106BA4" w:rsidRPr="00B21325">
        <w:t>makers</w:t>
      </w:r>
      <w:r w:rsidR="00106BA4" w:rsidRPr="009415F3">
        <w:t xml:space="preserve"> </w:t>
      </w:r>
      <w:r w:rsidRPr="009415F3">
        <w:t>are</w:t>
      </w:r>
      <w:r w:rsidR="00106BA4" w:rsidRPr="009415F3">
        <w:t xml:space="preserve"> considered</w:t>
      </w:r>
      <w:r w:rsidRPr="009415F3">
        <w:t xml:space="preserve"> </w:t>
      </w:r>
      <w:r w:rsidR="00106BA4" w:rsidRPr="009415F3">
        <w:t>key</w:t>
      </w:r>
      <w:r w:rsidRPr="009415F3">
        <w:t xml:space="preserve"> users of the DESP. Thus</w:t>
      </w:r>
      <w:r w:rsidR="056A5ACB" w:rsidRPr="009415F3">
        <w:t>,</w:t>
      </w:r>
      <w:r w:rsidRPr="009415F3">
        <w:t xml:space="preserve"> </w:t>
      </w:r>
      <w:r w:rsidR="00B44D3C" w:rsidRPr="00B21325">
        <w:t>p</w:t>
      </w:r>
      <w:r w:rsidRPr="00B21325">
        <w:t>olicy</w:t>
      </w:r>
      <w:r w:rsidR="00B44D3C" w:rsidRPr="00B21325">
        <w:t>m</w:t>
      </w:r>
      <w:r w:rsidRPr="00B21325">
        <w:t>akers'</w:t>
      </w:r>
      <w:r w:rsidRPr="009415F3">
        <w:t xml:space="preserve"> needs</w:t>
      </w:r>
      <w:r w:rsidR="00106BA4" w:rsidRPr="009415F3">
        <w:t xml:space="preserve"> identification</w:t>
      </w:r>
      <w:r w:rsidRPr="009415F3">
        <w:t xml:space="preserve"> </w:t>
      </w:r>
      <w:r w:rsidR="00106BA4" w:rsidRPr="009415F3">
        <w:t>is</w:t>
      </w:r>
      <w:r w:rsidRPr="009415F3">
        <w:t xml:space="preserve"> critical</w:t>
      </w:r>
      <w:r w:rsidR="00106BA4" w:rsidRPr="009415F3">
        <w:t xml:space="preserve">. </w:t>
      </w:r>
      <w:r w:rsidR="7C45F27A" w:rsidRPr="00B21325">
        <w:t>Their specific classification is shown in Figure 2 and may occur as follows:</w:t>
      </w:r>
    </w:p>
    <w:p w14:paraId="243B569A" w14:textId="77777777" w:rsidR="0018002A" w:rsidRPr="00B21325" w:rsidRDefault="0018002A" w:rsidP="00052CC7">
      <w:pPr>
        <w:numPr>
          <w:ilvl w:val="0"/>
          <w:numId w:val="31"/>
        </w:numPr>
        <w:spacing w:before="220" w:after="0"/>
      </w:pPr>
      <w:r w:rsidRPr="00B21325">
        <w:rPr>
          <w:b/>
        </w:rPr>
        <w:t>Local policymakers</w:t>
      </w:r>
      <w:r w:rsidRPr="00B21325">
        <w:t>: city councils, local governments responsible for managing natural resources, local environmental agencies i.e., environmental protection departments.</w:t>
      </w:r>
    </w:p>
    <w:p w14:paraId="13760786" w14:textId="77777777" w:rsidR="0018002A" w:rsidRPr="00B21325" w:rsidRDefault="0018002A" w:rsidP="00052CC7">
      <w:pPr>
        <w:numPr>
          <w:ilvl w:val="0"/>
          <w:numId w:val="31"/>
        </w:numPr>
        <w:spacing w:after="0"/>
      </w:pPr>
      <w:r w:rsidRPr="00B21325">
        <w:rPr>
          <w:b/>
        </w:rPr>
        <w:t>Regional policymakers</w:t>
      </w:r>
      <w:r w:rsidRPr="00B21325">
        <w:t>: regional authorities responsible for managing natural resources i.e., regional councils for the environment and sustainable development.</w:t>
      </w:r>
    </w:p>
    <w:p w14:paraId="320B4E49" w14:textId="4C48C99E" w:rsidR="0018002A" w:rsidRPr="00B21325" w:rsidRDefault="0018002A" w:rsidP="00052CC7">
      <w:pPr>
        <w:numPr>
          <w:ilvl w:val="0"/>
          <w:numId w:val="31"/>
        </w:numPr>
        <w:spacing w:after="0"/>
      </w:pPr>
      <w:r w:rsidRPr="00B21325">
        <w:rPr>
          <w:b/>
          <w:bCs/>
        </w:rPr>
        <w:t>National policymakers</w:t>
      </w:r>
      <w:r w:rsidRPr="00B21325">
        <w:t>: national ministries of environment, national meteorological and hydrological services, members of parliament, officials from relevant national departments, and civil protection</w:t>
      </w:r>
      <w:r w:rsidR="518A4E19" w:rsidRPr="00B21325">
        <w:t xml:space="preserve"> </w:t>
      </w:r>
      <w:r w:rsidR="00A747BF" w:rsidRPr="00B21325">
        <w:t>services, emergency services</w:t>
      </w:r>
      <w:r w:rsidRPr="00B21325">
        <w:t>.</w:t>
      </w:r>
    </w:p>
    <w:p w14:paraId="76C71F9B" w14:textId="5C104BF8" w:rsidR="0018002A" w:rsidRPr="00B21325" w:rsidRDefault="0018002A" w:rsidP="00052CC7">
      <w:pPr>
        <w:numPr>
          <w:ilvl w:val="0"/>
          <w:numId w:val="31"/>
        </w:numPr>
        <w:spacing w:after="0"/>
      </w:pPr>
      <w:r w:rsidRPr="00B21325">
        <w:rPr>
          <w:b/>
        </w:rPr>
        <w:t>Continental scale policymakers</w:t>
      </w:r>
      <w:r w:rsidRPr="00B21325">
        <w:t xml:space="preserve">: </w:t>
      </w:r>
      <w:r w:rsidR="00A747BF" w:rsidRPr="009415F3">
        <w:t xml:space="preserve">European Emergency Coordination </w:t>
      </w:r>
      <w:proofErr w:type="spellStart"/>
      <w:r w:rsidR="00A747BF" w:rsidRPr="009415F3">
        <w:t>Center</w:t>
      </w:r>
      <w:proofErr w:type="spellEnd"/>
      <w:r w:rsidR="00A747BF" w:rsidRPr="009415F3">
        <w:t xml:space="preserve">, </w:t>
      </w:r>
      <w:r w:rsidRPr="00B21325">
        <w:t>European Commission's Directorate-General for climate action, the European Environment Agency, members of the European Parliament, representatives of the European Commission and other EU bodies, officials from intergovernmental organisations operating at the continental level, representatives of national governments and authorities.</w:t>
      </w:r>
    </w:p>
    <w:p w14:paraId="50147C63" w14:textId="77777777" w:rsidR="0018002A" w:rsidRPr="00B21325" w:rsidRDefault="0018002A" w:rsidP="00052CC7">
      <w:pPr>
        <w:numPr>
          <w:ilvl w:val="0"/>
          <w:numId w:val="31"/>
        </w:numPr>
        <w:spacing w:after="0"/>
        <w:jc w:val="left"/>
      </w:pPr>
      <w:r w:rsidRPr="00B21325">
        <w:rPr>
          <w:b/>
        </w:rPr>
        <w:t>Ecoregions policymakers</w:t>
      </w:r>
      <w:r w:rsidRPr="00B21325">
        <w:t>: representatives of organisations working at the level of the 14 major ecoregions.</w:t>
      </w:r>
    </w:p>
    <w:p w14:paraId="3CF4BE34" w14:textId="77777777" w:rsidR="0018002A" w:rsidRPr="00B21325" w:rsidRDefault="0018002A" w:rsidP="00052CC7">
      <w:pPr>
        <w:numPr>
          <w:ilvl w:val="0"/>
          <w:numId w:val="31"/>
        </w:numPr>
        <w:spacing w:after="0"/>
        <w:jc w:val="left"/>
      </w:pPr>
      <w:r w:rsidRPr="00B21325">
        <w:rPr>
          <w:b/>
        </w:rPr>
        <w:t>Global scale policymakers</w:t>
      </w:r>
      <w:r w:rsidRPr="00B21325">
        <w:t>: representatives of the United Nations and its agencies, officials from intergovernmental organisations working at the global level, and representatives of international NGOs working on global issues.</w:t>
      </w:r>
    </w:p>
    <w:p w14:paraId="14319B5F" w14:textId="77777777" w:rsidR="0018002A" w:rsidRPr="00B21325" w:rsidRDefault="0018002A" w:rsidP="0018002A">
      <w:pPr>
        <w:spacing w:before="240" w:after="240"/>
      </w:pPr>
      <w:r w:rsidRPr="009415F3">
        <w:t xml:space="preserve"> </w:t>
      </w:r>
      <w:r w:rsidRPr="00B21325">
        <w:rPr>
          <w:noProof/>
        </w:rPr>
        <w:drawing>
          <wp:inline distT="114300" distB="114300" distL="114300" distR="114300" wp14:anchorId="7B0073CA" wp14:editId="5B66FCD9">
            <wp:extent cx="5731200" cy="1092200"/>
            <wp:effectExtent l="0" t="0" r="0" b="0"/>
            <wp:docPr id="823619711" name="Picture 823619711"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823619711" name="Picture 823619711" descr="Timeline&#10;&#10;Description automatically generated"/>
                    <pic:cNvPicPr preferRelativeResize="0"/>
                  </pic:nvPicPr>
                  <pic:blipFill>
                    <a:blip r:embed="rId21"/>
                    <a:srcRect/>
                    <a:stretch>
                      <a:fillRect/>
                    </a:stretch>
                  </pic:blipFill>
                  <pic:spPr>
                    <a:xfrm>
                      <a:off x="0" y="0"/>
                      <a:ext cx="5731200" cy="1092200"/>
                    </a:xfrm>
                    <a:prstGeom prst="rect">
                      <a:avLst/>
                    </a:prstGeom>
                    <a:ln/>
                  </pic:spPr>
                </pic:pic>
              </a:graphicData>
            </a:graphic>
          </wp:inline>
        </w:drawing>
      </w:r>
    </w:p>
    <w:p w14:paraId="4E22541E" w14:textId="637F4480" w:rsidR="0018002A" w:rsidRPr="009415F3" w:rsidRDefault="0018002A" w:rsidP="0018002A">
      <w:pPr>
        <w:pStyle w:val="Caption"/>
        <w:jc w:val="center"/>
      </w:pPr>
      <w:bookmarkStart w:id="16" w:name="_ug042vdd2e1k" w:colFirst="0" w:colLast="0"/>
      <w:bookmarkEnd w:id="16"/>
      <w:r w:rsidRPr="00B21325">
        <w:t xml:space="preserve">Figure </w:t>
      </w:r>
      <w:r w:rsidRPr="00B21325">
        <w:fldChar w:fldCharType="begin"/>
      </w:r>
      <w:r w:rsidRPr="00B21325">
        <w:instrText>SEQ Figure \* ARABIC</w:instrText>
      </w:r>
      <w:r w:rsidRPr="00B21325">
        <w:fldChar w:fldCharType="separate"/>
      </w:r>
      <w:r w:rsidR="00E66957">
        <w:rPr>
          <w:noProof/>
        </w:rPr>
        <w:t>2</w:t>
      </w:r>
      <w:r w:rsidRPr="00B21325">
        <w:fldChar w:fldCharType="end"/>
      </w:r>
      <w:r w:rsidRPr="00B21325">
        <w:t xml:space="preserve"> Policymakers </w:t>
      </w:r>
      <w:proofErr w:type="gramStart"/>
      <w:r w:rsidRPr="00B21325">
        <w:t>breakdown</w:t>
      </w:r>
      <w:proofErr w:type="gramEnd"/>
    </w:p>
    <w:p w14:paraId="1601DD1D" w14:textId="617B0072" w:rsidR="0018002A" w:rsidRPr="00B21325" w:rsidRDefault="0018002A" w:rsidP="00C66417">
      <w:pPr>
        <w:pStyle w:val="Heading4"/>
      </w:pPr>
      <w:r w:rsidRPr="00B21325">
        <w:lastRenderedPageBreak/>
        <w:t>Decision makers</w:t>
      </w:r>
    </w:p>
    <w:p w14:paraId="608C6FAF" w14:textId="7D5D0965" w:rsidR="0018002A" w:rsidRPr="00B21325" w:rsidRDefault="0018002A" w:rsidP="0018002A">
      <w:pPr>
        <w:spacing w:before="240" w:after="240"/>
      </w:pPr>
      <w:r w:rsidRPr="00B21325">
        <w:t xml:space="preserve">Decision makers, including high-level government officials and business leaders, may have a strong interest in </w:t>
      </w:r>
      <w:proofErr w:type="spellStart"/>
      <w:r w:rsidRPr="00B21325">
        <w:t>DestinE</w:t>
      </w:r>
      <w:proofErr w:type="spellEnd"/>
      <w:r w:rsidRPr="00B21325">
        <w:t xml:space="preserve"> as it has the potential to inform and guide policy decisions related to the twin, green and digital transition. They may also be interested in the potential economic benefits of the DESP, such as increased efficiency and productivity, and job creation.</w:t>
      </w:r>
      <w:r w:rsidR="00865FF3" w:rsidRPr="00B21325">
        <w:t xml:space="preserve"> </w:t>
      </w:r>
      <w:r w:rsidR="00865FF3" w:rsidRPr="009415F3">
        <w:t xml:space="preserve">Decision makers are also considered key users of the </w:t>
      </w:r>
      <w:proofErr w:type="gramStart"/>
      <w:r w:rsidR="00865FF3" w:rsidRPr="009415F3">
        <w:t>DESP</w:t>
      </w:r>
      <w:proofErr w:type="gramEnd"/>
      <w:r w:rsidR="000D679B" w:rsidRPr="009415F3">
        <w:t xml:space="preserve"> and their </w:t>
      </w:r>
      <w:r w:rsidR="00865FF3" w:rsidRPr="009415F3">
        <w:t xml:space="preserve">needs identification is </w:t>
      </w:r>
      <w:r w:rsidR="000D679B" w:rsidRPr="009415F3">
        <w:t>important.</w:t>
      </w:r>
    </w:p>
    <w:p w14:paraId="06A577BA" w14:textId="77777777" w:rsidR="0018002A" w:rsidRPr="00B21325" w:rsidRDefault="0018002A" w:rsidP="0018002A">
      <w:pPr>
        <w:spacing w:before="240" w:after="240"/>
      </w:pPr>
      <w:r w:rsidRPr="00B21325">
        <w:t xml:space="preserve">Decision makers are likely to be key supporters of the </w:t>
      </w:r>
      <w:proofErr w:type="spellStart"/>
      <w:r w:rsidRPr="00B21325">
        <w:t>DestinE</w:t>
      </w:r>
      <w:proofErr w:type="spellEnd"/>
      <w:r w:rsidRPr="00B21325">
        <w:t xml:space="preserve"> initiative, setting them as an early engagement stakeholder. Their specific classification is shown in Figure 3 and may occur as follows:</w:t>
      </w:r>
    </w:p>
    <w:p w14:paraId="14EEC44F" w14:textId="77777777" w:rsidR="0018002A" w:rsidRPr="00B21325" w:rsidRDefault="0018002A" w:rsidP="00052CC7">
      <w:pPr>
        <w:numPr>
          <w:ilvl w:val="0"/>
          <w:numId w:val="37"/>
        </w:numPr>
        <w:spacing w:after="0"/>
        <w:jc w:val="left"/>
      </w:pPr>
      <w:r w:rsidRPr="00B21325">
        <w:t>Local scale decision makers: city planners, business owners and managers, and community leaders, such as non-profit organisation leaders</w:t>
      </w:r>
    </w:p>
    <w:p w14:paraId="26EDC4D8" w14:textId="77777777" w:rsidR="0018002A" w:rsidRPr="00B21325" w:rsidRDefault="0018002A" w:rsidP="00052CC7">
      <w:pPr>
        <w:numPr>
          <w:ilvl w:val="0"/>
          <w:numId w:val="37"/>
        </w:numPr>
        <w:spacing w:after="0"/>
        <w:jc w:val="left"/>
      </w:pPr>
      <w:r w:rsidRPr="00B21325">
        <w:t>Regional scale decision makers: regional managers, chamber of commerce members, and representatives of non-governmental organisations</w:t>
      </w:r>
    </w:p>
    <w:p w14:paraId="0AA56A83" w14:textId="03E9555C" w:rsidR="0018002A" w:rsidRPr="00B21325" w:rsidRDefault="7C45F27A" w:rsidP="00052CC7">
      <w:pPr>
        <w:numPr>
          <w:ilvl w:val="0"/>
          <w:numId w:val="37"/>
        </w:numPr>
        <w:spacing w:after="0"/>
        <w:jc w:val="left"/>
      </w:pPr>
      <w:r w:rsidRPr="00B21325">
        <w:t>National level decision makers: corporate executives, investment bankers, venture capitalists, and business leaders (e.g., CEOs, CTOs)</w:t>
      </w:r>
    </w:p>
    <w:p w14:paraId="06F3E77B" w14:textId="297C538F" w:rsidR="0018002A" w:rsidRPr="00B21325" w:rsidRDefault="7C45F27A" w:rsidP="00052CC7">
      <w:pPr>
        <w:numPr>
          <w:ilvl w:val="0"/>
          <w:numId w:val="37"/>
        </w:numPr>
        <w:spacing w:after="0"/>
        <w:jc w:val="left"/>
      </w:pPr>
      <w:r w:rsidRPr="00B21325">
        <w:t>Continental level decision makers: European business leaders, investors, representatives of intergovernmental organisations and representatives of regional development banks.</w:t>
      </w:r>
    </w:p>
    <w:p w14:paraId="5603FC86" w14:textId="77777777" w:rsidR="0018002A" w:rsidRPr="00B21325" w:rsidRDefault="0018002A" w:rsidP="00052CC7">
      <w:pPr>
        <w:numPr>
          <w:ilvl w:val="0"/>
          <w:numId w:val="37"/>
        </w:numPr>
        <w:spacing w:after="0"/>
        <w:jc w:val="left"/>
      </w:pPr>
      <w:r w:rsidRPr="00B21325">
        <w:t xml:space="preserve">Ecoregion decision makers: experts and practitioners with knowledge of specific ecoregions and their </w:t>
      </w:r>
      <w:proofErr w:type="gramStart"/>
      <w:r w:rsidRPr="00B21325">
        <w:t>particular challenges</w:t>
      </w:r>
      <w:proofErr w:type="gramEnd"/>
      <w:r w:rsidRPr="00B21325">
        <w:t xml:space="preserve"> and representatives of indigenous and other local communities.</w:t>
      </w:r>
    </w:p>
    <w:p w14:paraId="71FB8C46" w14:textId="040E44A9" w:rsidR="0018002A" w:rsidRPr="00B21325" w:rsidRDefault="0018002A" w:rsidP="00052CC7">
      <w:pPr>
        <w:numPr>
          <w:ilvl w:val="0"/>
          <w:numId w:val="37"/>
        </w:numPr>
        <w:spacing w:after="0"/>
        <w:jc w:val="left"/>
      </w:pPr>
      <w:r w:rsidRPr="00B21325">
        <w:t>Global scale decision makers: global business CEOs and other executives of major global corporations, and representatives of international organisations focused on climate and the environment.</w:t>
      </w:r>
    </w:p>
    <w:p w14:paraId="5A415356" w14:textId="77777777" w:rsidR="0018002A" w:rsidRPr="00B21325" w:rsidRDefault="0018002A" w:rsidP="0018002A">
      <w:pPr>
        <w:spacing w:before="240" w:after="240"/>
      </w:pPr>
      <w:r w:rsidRPr="00B21325">
        <w:t xml:space="preserve"> </w:t>
      </w:r>
      <w:r w:rsidRPr="00B21325">
        <w:rPr>
          <w:noProof/>
        </w:rPr>
        <w:drawing>
          <wp:inline distT="114300" distB="114300" distL="114300" distR="114300" wp14:anchorId="18FF0366" wp14:editId="0A322F7B">
            <wp:extent cx="5731200" cy="1092200"/>
            <wp:effectExtent l="0" t="0" r="0" b="0"/>
            <wp:docPr id="13" name="Picture 1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Timeline&#10;&#10;Description automatically generated"/>
                    <pic:cNvPicPr preferRelativeResize="0"/>
                  </pic:nvPicPr>
                  <pic:blipFill>
                    <a:blip r:embed="rId22"/>
                    <a:srcRect/>
                    <a:stretch>
                      <a:fillRect/>
                    </a:stretch>
                  </pic:blipFill>
                  <pic:spPr>
                    <a:xfrm>
                      <a:off x="0" y="0"/>
                      <a:ext cx="5731200" cy="1092200"/>
                    </a:xfrm>
                    <a:prstGeom prst="rect">
                      <a:avLst/>
                    </a:prstGeom>
                    <a:ln/>
                  </pic:spPr>
                </pic:pic>
              </a:graphicData>
            </a:graphic>
          </wp:inline>
        </w:drawing>
      </w:r>
    </w:p>
    <w:p w14:paraId="4D16A820" w14:textId="61802A42" w:rsidR="0018002A" w:rsidRPr="00B21325" w:rsidRDefault="0018002A" w:rsidP="009415F3">
      <w:pPr>
        <w:pStyle w:val="Caption"/>
        <w:spacing w:before="240"/>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3</w:t>
      </w:r>
      <w:r w:rsidRPr="00B21325">
        <w:fldChar w:fldCharType="end"/>
      </w:r>
      <w:r w:rsidRPr="00B21325">
        <w:t xml:space="preserve"> Decision makers </w:t>
      </w:r>
      <w:proofErr w:type="gramStart"/>
      <w:r w:rsidRPr="00B21325">
        <w:t>breakdown</w:t>
      </w:r>
      <w:proofErr w:type="gramEnd"/>
    </w:p>
    <w:p w14:paraId="793CA49F" w14:textId="62FFC418" w:rsidR="0018002A" w:rsidRPr="00B21325" w:rsidRDefault="0018002A" w:rsidP="005A4B60">
      <w:pPr>
        <w:pStyle w:val="Heading3"/>
      </w:pPr>
      <w:bookmarkStart w:id="17" w:name="_dy75qwm7kcrs" w:colFirst="0" w:colLast="0"/>
      <w:bookmarkEnd w:id="17"/>
      <w:r w:rsidRPr="00B21325">
        <w:t>Categori</w:t>
      </w:r>
      <w:r w:rsidR="004E5B51" w:rsidRPr="00B21325">
        <w:t>s</w:t>
      </w:r>
      <w:r w:rsidRPr="00B21325">
        <w:t xml:space="preserve">ation based on the area of </w:t>
      </w:r>
      <w:proofErr w:type="gramStart"/>
      <w:r w:rsidRPr="00B21325">
        <w:t>expertise</w:t>
      </w:r>
      <w:proofErr w:type="gramEnd"/>
    </w:p>
    <w:p w14:paraId="26844F2A" w14:textId="5697BD42" w:rsidR="0018002A" w:rsidRPr="00B21325" w:rsidRDefault="0018002A" w:rsidP="00C66417">
      <w:pPr>
        <w:pStyle w:val="Heading4"/>
      </w:pPr>
      <w:bookmarkStart w:id="18" w:name="_6fehp1lodlsa" w:colFirst="0" w:colLast="0"/>
      <w:bookmarkEnd w:id="18"/>
      <w:r w:rsidRPr="00B21325">
        <w:t xml:space="preserve">Research and </w:t>
      </w:r>
      <w:proofErr w:type="gramStart"/>
      <w:r w:rsidRPr="00B21325">
        <w:t>academia</w:t>
      </w:r>
      <w:proofErr w:type="gramEnd"/>
    </w:p>
    <w:p w14:paraId="3CDDCB36" w14:textId="77777777" w:rsidR="0018002A" w:rsidRPr="00B21325" w:rsidRDefault="0018002A" w:rsidP="0018002A">
      <w:pPr>
        <w:spacing w:before="240" w:after="240"/>
      </w:pPr>
      <w:r w:rsidRPr="00B21325">
        <w:t xml:space="preserve">Researchers and academics may be interested in using the data and tools provided by DESP to advance scientific knowledge and understanding of the earth. They may be interested in using DESP to exchange knowledge, conduct research, validate models, and test hypotheses. Research and academia are a key stakeholders and beneficiaries of the DESP platform, as access to the data used and produced as part of the Digital Twins will provide researchers with the tools to comprehend the intricate roles that the environment and people will play in determining the earth’s </w:t>
      </w:r>
      <w:proofErr w:type="gramStart"/>
      <w:r w:rsidRPr="00B21325">
        <w:t>future, and</w:t>
      </w:r>
      <w:proofErr w:type="gramEnd"/>
      <w:r w:rsidRPr="00B21325">
        <w:t xml:space="preserve"> open up a range of new research questions.</w:t>
      </w:r>
    </w:p>
    <w:p w14:paraId="23C99F00" w14:textId="77777777" w:rsidR="0018002A" w:rsidRPr="00B21325" w:rsidRDefault="0018002A" w:rsidP="0018002A">
      <w:pPr>
        <w:spacing w:before="240" w:after="240"/>
        <w:sectPr w:rsidR="0018002A" w:rsidRPr="00B21325" w:rsidSect="00D8059F">
          <w:headerReference w:type="default" r:id="rId23"/>
          <w:footerReference w:type="default" r:id="rId24"/>
          <w:headerReference w:type="first" r:id="rId25"/>
          <w:footerReference w:type="first" r:id="rId26"/>
          <w:pgSz w:w="11909" w:h="16834"/>
          <w:pgMar w:top="1440" w:right="1440" w:bottom="1440" w:left="1440" w:header="720" w:footer="720" w:gutter="0"/>
          <w:pgNumType w:start="1"/>
          <w:cols w:space="720"/>
          <w:titlePg/>
          <w:docGrid w:linePitch="299"/>
        </w:sectPr>
      </w:pPr>
      <w:r w:rsidRPr="00B21325">
        <w:lastRenderedPageBreak/>
        <w:t xml:space="preserve">Research and academia stakeholders can have different subcategories on different spatial levels, depending on the focus of their research and their geographical scope. However, in the case of the </w:t>
      </w:r>
      <w:proofErr w:type="spellStart"/>
      <w:r w:rsidRPr="00B21325">
        <w:t>DestinE</w:t>
      </w:r>
      <w:proofErr w:type="spellEnd"/>
      <w:r w:rsidRPr="00B21325">
        <w:t xml:space="preserve"> initiative, the nature of the research and the digital twin approach make it less relevant to differentiate between research and academia stakeholders based on their spatial location. The research and academia stakeholders involved in </w:t>
      </w:r>
      <w:proofErr w:type="spellStart"/>
      <w:r w:rsidRPr="00B21325">
        <w:t>DestinE</w:t>
      </w:r>
      <w:proofErr w:type="spellEnd"/>
      <w:r w:rsidRPr="00B21325">
        <w:t xml:space="preserve"> are likely to have expertise in specific fields, such as climate science, hydrology, geology, and atmospheric science, rather than being defined by their spatial location. The same hydrologist, for example, may conduct research at a local, regional, or global scale depending on their research focus and the availability of data. Therefore, in the context of the DESP, it may be more relevant to classify research and academia stakeholders based on their areas of expertise rather than their spatial location. Based on that, the research and academia classification may include a vast variety of subcategories such as:</w:t>
      </w:r>
    </w:p>
    <w:p w14:paraId="08E58850" w14:textId="77777777" w:rsidR="0018002A" w:rsidRPr="00B21325" w:rsidRDefault="0018002A" w:rsidP="00052CC7">
      <w:pPr>
        <w:numPr>
          <w:ilvl w:val="0"/>
          <w:numId w:val="19"/>
        </w:numPr>
        <w:spacing w:before="240" w:after="0"/>
      </w:pPr>
      <w:r w:rsidRPr="00B21325">
        <w:t>Climate scientists</w:t>
      </w:r>
    </w:p>
    <w:p w14:paraId="68AB1936" w14:textId="77777777" w:rsidR="0018002A" w:rsidRPr="00B21325" w:rsidRDefault="0018002A" w:rsidP="00052CC7">
      <w:pPr>
        <w:numPr>
          <w:ilvl w:val="0"/>
          <w:numId w:val="19"/>
        </w:numPr>
        <w:spacing w:after="0"/>
      </w:pPr>
      <w:r w:rsidRPr="00B21325">
        <w:t>Meteorologists</w:t>
      </w:r>
    </w:p>
    <w:p w14:paraId="06F316A5" w14:textId="77777777" w:rsidR="0018002A" w:rsidRPr="00B21325" w:rsidRDefault="0018002A" w:rsidP="00052CC7">
      <w:pPr>
        <w:numPr>
          <w:ilvl w:val="0"/>
          <w:numId w:val="19"/>
        </w:numPr>
        <w:spacing w:after="0"/>
      </w:pPr>
      <w:r w:rsidRPr="00B21325">
        <w:t>Ecologists</w:t>
      </w:r>
    </w:p>
    <w:p w14:paraId="36B86C3E" w14:textId="77777777" w:rsidR="0018002A" w:rsidRPr="00B21325" w:rsidRDefault="0018002A" w:rsidP="00052CC7">
      <w:pPr>
        <w:numPr>
          <w:ilvl w:val="0"/>
          <w:numId w:val="19"/>
        </w:numPr>
        <w:spacing w:after="0"/>
      </w:pPr>
      <w:r w:rsidRPr="00B21325">
        <w:t>Hydrologists</w:t>
      </w:r>
    </w:p>
    <w:p w14:paraId="5C1D581E" w14:textId="77777777" w:rsidR="0018002A" w:rsidRPr="00B21325" w:rsidRDefault="0018002A" w:rsidP="00052CC7">
      <w:pPr>
        <w:numPr>
          <w:ilvl w:val="0"/>
          <w:numId w:val="19"/>
        </w:numPr>
        <w:spacing w:after="0"/>
      </w:pPr>
      <w:r w:rsidRPr="00B21325">
        <w:t>Environmental economists</w:t>
      </w:r>
    </w:p>
    <w:p w14:paraId="6CCA6FAE" w14:textId="77777777" w:rsidR="0018002A" w:rsidRPr="00B21325" w:rsidRDefault="0018002A" w:rsidP="00052CC7">
      <w:pPr>
        <w:numPr>
          <w:ilvl w:val="0"/>
          <w:numId w:val="19"/>
        </w:numPr>
        <w:spacing w:after="0"/>
      </w:pPr>
      <w:r w:rsidRPr="00B21325">
        <w:t>Social scientists</w:t>
      </w:r>
    </w:p>
    <w:p w14:paraId="2D2B5EEC" w14:textId="77777777" w:rsidR="0018002A" w:rsidRPr="00B21325" w:rsidRDefault="0018002A" w:rsidP="00052CC7">
      <w:pPr>
        <w:numPr>
          <w:ilvl w:val="0"/>
          <w:numId w:val="19"/>
        </w:numPr>
        <w:spacing w:after="0"/>
      </w:pPr>
      <w:r w:rsidRPr="00B21325">
        <w:t>Data scientists</w:t>
      </w:r>
    </w:p>
    <w:p w14:paraId="73E54F2F" w14:textId="77777777" w:rsidR="0018002A" w:rsidRPr="00B21325" w:rsidRDefault="0018002A" w:rsidP="00052CC7">
      <w:pPr>
        <w:numPr>
          <w:ilvl w:val="0"/>
          <w:numId w:val="19"/>
        </w:numPr>
        <w:spacing w:after="0"/>
      </w:pPr>
      <w:r w:rsidRPr="00B21325">
        <w:t>Environmental scientists</w:t>
      </w:r>
    </w:p>
    <w:p w14:paraId="3F1BBAE8" w14:textId="77777777" w:rsidR="0018002A" w:rsidRPr="00B21325" w:rsidRDefault="0018002A" w:rsidP="00052CC7">
      <w:pPr>
        <w:numPr>
          <w:ilvl w:val="0"/>
          <w:numId w:val="19"/>
        </w:numPr>
        <w:spacing w:after="0"/>
      </w:pPr>
      <w:r w:rsidRPr="00B21325">
        <w:t>Computer scientists</w:t>
      </w:r>
    </w:p>
    <w:p w14:paraId="25DE2170" w14:textId="77777777" w:rsidR="0018002A" w:rsidRPr="00B21325" w:rsidRDefault="0018002A" w:rsidP="00052CC7">
      <w:pPr>
        <w:numPr>
          <w:ilvl w:val="0"/>
          <w:numId w:val="19"/>
        </w:numPr>
        <w:spacing w:after="0"/>
      </w:pPr>
      <w:r w:rsidRPr="00B21325">
        <w:t>Engineers</w:t>
      </w:r>
    </w:p>
    <w:p w14:paraId="55B58048" w14:textId="77777777" w:rsidR="0018002A" w:rsidRPr="00B21325" w:rsidRDefault="0018002A" w:rsidP="00052CC7">
      <w:pPr>
        <w:numPr>
          <w:ilvl w:val="0"/>
          <w:numId w:val="19"/>
        </w:numPr>
        <w:spacing w:after="0"/>
      </w:pPr>
      <w:r w:rsidRPr="00B21325">
        <w:t>Agronomists</w:t>
      </w:r>
    </w:p>
    <w:p w14:paraId="3487B48E" w14:textId="497072C4" w:rsidR="0018002A" w:rsidRPr="00B21325" w:rsidRDefault="0018002A" w:rsidP="00052CC7">
      <w:pPr>
        <w:numPr>
          <w:ilvl w:val="0"/>
          <w:numId w:val="19"/>
        </w:numPr>
        <w:spacing w:after="240"/>
      </w:pPr>
      <w:r w:rsidRPr="00B21325">
        <w:t>Biologists</w:t>
      </w:r>
    </w:p>
    <w:p w14:paraId="3817EB5C" w14:textId="77777777" w:rsidR="004E5B51" w:rsidRPr="00B21325" w:rsidRDefault="004E5B51" w:rsidP="004E5B51">
      <w:pPr>
        <w:spacing w:after="240"/>
        <w:ind w:left="720"/>
        <w:sectPr w:rsidR="004E5B51" w:rsidRPr="00B21325" w:rsidSect="00D8059F">
          <w:headerReference w:type="even" r:id="rId27"/>
          <w:headerReference w:type="default" r:id="rId28"/>
          <w:footerReference w:type="default" r:id="rId29"/>
          <w:headerReference w:type="first" r:id="rId30"/>
          <w:footerReference w:type="first" r:id="rId31"/>
          <w:type w:val="continuous"/>
          <w:pgSz w:w="11909" w:h="16834"/>
          <w:pgMar w:top="1440" w:right="1440" w:bottom="1440" w:left="1440" w:header="720" w:footer="720" w:gutter="0"/>
          <w:cols w:num="2" w:space="720"/>
          <w:titlePg/>
        </w:sectPr>
      </w:pPr>
    </w:p>
    <w:p w14:paraId="458434D0" w14:textId="3E49F24D" w:rsidR="004E5B51" w:rsidRPr="00B21325" w:rsidRDefault="004E5B51" w:rsidP="004E5B51">
      <w:pPr>
        <w:pStyle w:val="Caption"/>
        <w:jc w:val="center"/>
        <w:rPr>
          <w:highlight w:val="yellow"/>
        </w:rPr>
      </w:pPr>
      <w:r w:rsidRPr="00B21325">
        <w:rPr>
          <w:noProof/>
        </w:rPr>
        <w:drawing>
          <wp:inline distT="114300" distB="114300" distL="114300" distR="114300" wp14:anchorId="0BEB18A2" wp14:editId="024C8BCF">
            <wp:extent cx="5600700" cy="2543175"/>
            <wp:effectExtent l="0" t="0" r="0" b="9525"/>
            <wp:docPr id="6"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8.png" descr="Diagram&#10;&#10;Description automatically generated"/>
                    <pic:cNvPicPr preferRelativeResize="0"/>
                  </pic:nvPicPr>
                  <pic:blipFill>
                    <a:blip r:embed="rId32"/>
                    <a:srcRect/>
                    <a:stretch>
                      <a:fillRect/>
                    </a:stretch>
                  </pic:blipFill>
                  <pic:spPr>
                    <a:xfrm>
                      <a:off x="0" y="0"/>
                      <a:ext cx="5603519" cy="2544455"/>
                    </a:xfrm>
                    <a:prstGeom prst="rect">
                      <a:avLst/>
                    </a:prstGeom>
                    <a:ln/>
                  </pic:spPr>
                </pic:pic>
              </a:graphicData>
            </a:graphic>
          </wp:inline>
        </w:drawing>
      </w:r>
      <w:r w:rsidRPr="00B21325">
        <w:t xml:space="preserve"> Figure </w:t>
      </w:r>
      <w:r w:rsidRPr="00B21325">
        <w:fldChar w:fldCharType="begin"/>
      </w:r>
      <w:r w:rsidRPr="00B21325">
        <w:instrText>SEQ Figure \* ARABIC</w:instrText>
      </w:r>
      <w:r w:rsidRPr="00B21325">
        <w:fldChar w:fldCharType="separate"/>
      </w:r>
      <w:r w:rsidR="00E66957">
        <w:rPr>
          <w:noProof/>
        </w:rPr>
        <w:t>4</w:t>
      </w:r>
      <w:r w:rsidRPr="00B21325">
        <w:fldChar w:fldCharType="end"/>
      </w:r>
      <w:r w:rsidRPr="00B21325">
        <w:t xml:space="preserve"> Indicative research and academia </w:t>
      </w:r>
      <w:proofErr w:type="gramStart"/>
      <w:r w:rsidRPr="00B21325">
        <w:t>subcategories</w:t>
      </w:r>
      <w:proofErr w:type="gramEnd"/>
    </w:p>
    <w:p w14:paraId="7C28DBAF" w14:textId="1F5C9166" w:rsidR="004E5B51" w:rsidRPr="00B21325" w:rsidRDefault="004E5B51" w:rsidP="004E5B51">
      <w:pPr>
        <w:spacing w:before="240" w:after="240"/>
      </w:pPr>
      <w:r w:rsidRPr="00B21325">
        <w:t>Figure 4 shows indicative subcategories of research and academia. For each of these subcategories, the specific stakeholders involved may vary depending on the spatial level in question. For example, at a local level, climate scientists may include professors at a nearby university, meteorologists may include forecasters at a local station, and ecologists may include researchers at a nearby nature preserve. At a national level, these stakeholders may include researchers at government agencies, and at a global level, they may include scientists at international research institutions. For the 14 major ecoregions, specific stakeholders may include representatives from local environmental NGOs, universities with research programs in the region, and government agencies responsible for managing the region's natural resources.</w:t>
      </w:r>
    </w:p>
    <w:p w14:paraId="49A1A3A0" w14:textId="4680C614" w:rsidR="004E5B51" w:rsidRPr="00B21325" w:rsidRDefault="004E5B51" w:rsidP="004E5B51">
      <w:pPr>
        <w:pStyle w:val="Caption"/>
        <w:jc w:val="center"/>
        <w:sectPr w:rsidR="004E5B51" w:rsidRPr="00B21325" w:rsidSect="00D8059F">
          <w:type w:val="continuous"/>
          <w:pgSz w:w="11909" w:h="16834"/>
          <w:pgMar w:top="1440" w:right="1440" w:bottom="1440" w:left="1440" w:header="720" w:footer="720" w:gutter="0"/>
          <w:cols w:space="720"/>
        </w:sectPr>
      </w:pPr>
    </w:p>
    <w:p w14:paraId="5DD6CCFF" w14:textId="02EA1AC9" w:rsidR="0018002A" w:rsidRPr="00B21325" w:rsidRDefault="0018002A" w:rsidP="00C66417">
      <w:pPr>
        <w:pStyle w:val="Heading4"/>
      </w:pPr>
      <w:bookmarkStart w:id="20" w:name="_1al07814e2hb" w:colFirst="0" w:colLast="0"/>
      <w:bookmarkEnd w:id="20"/>
      <w:r w:rsidRPr="00B21325">
        <w:lastRenderedPageBreak/>
        <w:t>Technology providers</w:t>
      </w:r>
    </w:p>
    <w:p w14:paraId="14834C06" w14:textId="77777777" w:rsidR="0018002A" w:rsidRPr="00B21325" w:rsidRDefault="0018002A" w:rsidP="0018002A">
      <w:pPr>
        <w:spacing w:before="240" w:after="240"/>
      </w:pPr>
      <w:r w:rsidRPr="00B21325">
        <w:t xml:space="preserve">Technology providers, including companies that provide hardware and software solutions, may be interested in both providing tools and resources to support the development and implementation of </w:t>
      </w:r>
      <w:proofErr w:type="spellStart"/>
      <w:r w:rsidRPr="00B21325">
        <w:t>DestinE</w:t>
      </w:r>
      <w:proofErr w:type="spellEnd"/>
      <w:r w:rsidRPr="00B21325">
        <w:t xml:space="preserve"> and to use the tools and resources provided by </w:t>
      </w:r>
      <w:proofErr w:type="spellStart"/>
      <w:r w:rsidRPr="00B21325">
        <w:t>DestinE</w:t>
      </w:r>
      <w:proofErr w:type="spellEnd"/>
      <w:r w:rsidRPr="00B21325">
        <w:t xml:space="preserve"> for their own benefits. They may be interested in partnering with </w:t>
      </w:r>
      <w:proofErr w:type="spellStart"/>
      <w:r w:rsidRPr="00B21325">
        <w:t>DestinE</w:t>
      </w:r>
      <w:proofErr w:type="spellEnd"/>
      <w:r w:rsidRPr="00B21325">
        <w:t xml:space="preserve"> to provide data processing and storage solutions, as well as analytical tools and algorithms. Technology providers may be concerned about issues related to data privacy and security, as well as the potential for competition from other providers.</w:t>
      </w:r>
    </w:p>
    <w:p w14:paraId="7042C955" w14:textId="57B0FE59" w:rsidR="004E5B51" w:rsidRPr="00B21325" w:rsidRDefault="0018002A" w:rsidP="6126CE4F">
      <w:pPr>
        <w:spacing w:before="240" w:after="240"/>
        <w:sectPr w:rsidR="004E5B51" w:rsidRPr="00B21325" w:rsidSect="00D8059F">
          <w:headerReference w:type="even" r:id="rId33"/>
          <w:headerReference w:type="default" r:id="rId34"/>
          <w:footerReference w:type="default" r:id="rId35"/>
          <w:footerReference w:type="first" r:id="rId36"/>
          <w:type w:val="continuous"/>
          <w:pgSz w:w="11906" w:h="16838"/>
          <w:pgMar w:top="1985" w:right="1440" w:bottom="1440" w:left="1440" w:header="993" w:footer="649" w:gutter="0"/>
          <w:cols w:space="708"/>
          <w:titlePg/>
          <w:docGrid w:linePitch="360"/>
        </w:sectPr>
      </w:pPr>
      <w:r w:rsidRPr="00B21325">
        <w:t xml:space="preserve">Technology providers may operate at all levels, from local to global. However, their services and solutions may be more relevant and tailored to specific spatial scales. For example, a GIS provider may focus more on local and regional applications, while a remote sensing technology provider may have a global reach. In the context of the </w:t>
      </w:r>
      <w:proofErr w:type="spellStart"/>
      <w:r w:rsidRPr="00B21325">
        <w:t>DestinE</w:t>
      </w:r>
      <w:proofErr w:type="spellEnd"/>
      <w:r w:rsidRPr="00B21325">
        <w:t xml:space="preserve"> project it may be more relevant to classify technology providers based on the services they provide rather than their spatial location. Ostensive the following are referred:</w:t>
      </w:r>
    </w:p>
    <w:p w14:paraId="337AAEA2" w14:textId="77777777" w:rsidR="0018002A" w:rsidRPr="00B21325" w:rsidRDefault="0018002A" w:rsidP="00052CC7">
      <w:pPr>
        <w:numPr>
          <w:ilvl w:val="0"/>
          <w:numId w:val="21"/>
        </w:numPr>
        <w:spacing w:before="240" w:after="0"/>
      </w:pPr>
      <w:commentRangeStart w:id="21"/>
      <w:commentRangeStart w:id="22"/>
      <w:r>
        <w:t>Geographic Information Systems (GIS) providers</w:t>
      </w:r>
    </w:p>
    <w:p w14:paraId="048A4F5A" w14:textId="02E7BC1F" w:rsidR="0018002A" w:rsidRPr="00B21325" w:rsidRDefault="0018002A" w:rsidP="00052CC7">
      <w:pPr>
        <w:numPr>
          <w:ilvl w:val="0"/>
          <w:numId w:val="21"/>
        </w:numPr>
        <w:spacing w:after="0"/>
      </w:pPr>
      <w:r w:rsidRPr="00B21325">
        <w:t>Remote sensing technology providers</w:t>
      </w:r>
    </w:p>
    <w:p w14:paraId="4912E2A5" w14:textId="77777777" w:rsidR="0018002A" w:rsidRPr="00B21325" w:rsidRDefault="0018002A" w:rsidP="00052CC7">
      <w:pPr>
        <w:numPr>
          <w:ilvl w:val="0"/>
          <w:numId w:val="21"/>
        </w:numPr>
        <w:spacing w:after="0"/>
      </w:pPr>
      <w:r w:rsidRPr="00B21325">
        <w:t>Artificial Intelligence (AI) and Machine Learning (ML) providers</w:t>
      </w:r>
    </w:p>
    <w:p w14:paraId="748DC18F" w14:textId="77777777" w:rsidR="0018002A" w:rsidRPr="00B21325" w:rsidRDefault="0018002A" w:rsidP="00052CC7">
      <w:pPr>
        <w:numPr>
          <w:ilvl w:val="0"/>
          <w:numId w:val="21"/>
        </w:numPr>
        <w:spacing w:after="0"/>
      </w:pPr>
      <w:r w:rsidRPr="00B21325">
        <w:t>Simulation and modelling software providers</w:t>
      </w:r>
    </w:p>
    <w:p w14:paraId="7D47812F" w14:textId="77777777" w:rsidR="0018002A" w:rsidRPr="00B21325" w:rsidRDefault="0018002A" w:rsidP="00052CC7">
      <w:pPr>
        <w:numPr>
          <w:ilvl w:val="0"/>
          <w:numId w:val="21"/>
        </w:numPr>
        <w:spacing w:after="0"/>
      </w:pPr>
      <w:r w:rsidRPr="00B21325">
        <w:t>Visualisation and User Interface (UI) providers</w:t>
      </w:r>
    </w:p>
    <w:p w14:paraId="3B33DA31" w14:textId="77777777" w:rsidR="0018002A" w:rsidRPr="00B21325" w:rsidRDefault="0018002A" w:rsidP="00052CC7">
      <w:pPr>
        <w:numPr>
          <w:ilvl w:val="0"/>
          <w:numId w:val="21"/>
        </w:numPr>
        <w:spacing w:after="0"/>
      </w:pPr>
      <w:r w:rsidRPr="00B21325">
        <w:t>Cybersecurity and data privacy providers</w:t>
      </w:r>
    </w:p>
    <w:p w14:paraId="4F4655DA" w14:textId="77777777" w:rsidR="0018002A" w:rsidRDefault="0018002A" w:rsidP="00052CC7">
      <w:pPr>
        <w:numPr>
          <w:ilvl w:val="0"/>
          <w:numId w:val="21"/>
        </w:numPr>
        <w:spacing w:after="0"/>
      </w:pPr>
      <w:r w:rsidRPr="00B21325">
        <w:t>Cloud computing providers</w:t>
      </w:r>
    </w:p>
    <w:p w14:paraId="3B159D50" w14:textId="78D62348" w:rsidR="0075323E" w:rsidRPr="00B21325" w:rsidRDefault="0075323E" w:rsidP="00052CC7">
      <w:pPr>
        <w:numPr>
          <w:ilvl w:val="0"/>
          <w:numId w:val="21"/>
        </w:numPr>
        <w:spacing w:after="0"/>
      </w:pPr>
      <w:r>
        <w:t>HPC providers</w:t>
      </w:r>
    </w:p>
    <w:p w14:paraId="5858740B" w14:textId="700FBA4E" w:rsidR="0018002A" w:rsidRPr="00B21325" w:rsidRDefault="00A94643" w:rsidP="00052CC7">
      <w:pPr>
        <w:numPr>
          <w:ilvl w:val="0"/>
          <w:numId w:val="21"/>
        </w:numPr>
        <w:spacing w:after="0"/>
      </w:pPr>
      <w:r w:rsidRPr="00B21325">
        <w:t xml:space="preserve">Other </w:t>
      </w:r>
      <w:r w:rsidR="00BC1763" w:rsidRPr="00B21325">
        <w:t xml:space="preserve">software </w:t>
      </w:r>
      <w:r w:rsidR="7C45F27A" w:rsidRPr="00B21325">
        <w:t>companies</w:t>
      </w:r>
    </w:p>
    <w:p w14:paraId="5468C0C2" w14:textId="47E3FD2E" w:rsidR="0018002A" w:rsidRPr="00B21325" w:rsidRDefault="0018002A" w:rsidP="00052CC7">
      <w:pPr>
        <w:numPr>
          <w:ilvl w:val="0"/>
          <w:numId w:val="21"/>
        </w:numPr>
        <w:spacing w:after="240"/>
      </w:pPr>
      <w:r>
        <w:t>Hardware companies</w:t>
      </w:r>
      <w:commentRangeEnd w:id="21"/>
      <w:r>
        <w:rPr>
          <w:rStyle w:val="CommentReference"/>
        </w:rPr>
        <w:commentReference w:id="21"/>
      </w:r>
      <w:commentRangeEnd w:id="22"/>
      <w:r w:rsidR="0075323E">
        <w:rPr>
          <w:rStyle w:val="CommentReference"/>
        </w:rPr>
        <w:commentReference w:id="22"/>
      </w:r>
    </w:p>
    <w:p w14:paraId="4D32A3BC" w14:textId="77777777" w:rsidR="004E5B51" w:rsidRPr="00B21325" w:rsidRDefault="004E5B51" w:rsidP="004E5B51">
      <w:pPr>
        <w:spacing w:after="240"/>
        <w:sectPr w:rsidR="004E5B51" w:rsidRPr="00B21325" w:rsidSect="00D8059F">
          <w:type w:val="continuous"/>
          <w:pgSz w:w="11906" w:h="16838"/>
          <w:pgMar w:top="1985" w:right="1440" w:bottom="1440" w:left="1440" w:header="993" w:footer="649" w:gutter="0"/>
          <w:cols w:num="2" w:space="708"/>
          <w:titlePg/>
          <w:docGrid w:linePitch="360"/>
        </w:sectPr>
      </w:pPr>
    </w:p>
    <w:p w14:paraId="1F7F433A" w14:textId="44B2281C" w:rsidR="004E5B51" w:rsidRPr="00B21325" w:rsidRDefault="00C618CB" w:rsidP="004E5B51">
      <w:pPr>
        <w:spacing w:after="240"/>
        <w:jc w:val="center"/>
      </w:pPr>
      <w:r w:rsidRPr="00C618CB">
        <w:rPr>
          <w:noProof/>
        </w:rPr>
        <w:drawing>
          <wp:inline distT="0" distB="0" distL="0" distR="0" wp14:anchorId="01B9846E" wp14:editId="6B439748">
            <wp:extent cx="4617103" cy="3609892"/>
            <wp:effectExtent l="0" t="0" r="0" b="0"/>
            <wp:docPr id="1513341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1036" name=""/>
                    <pic:cNvPicPr/>
                  </pic:nvPicPr>
                  <pic:blipFill>
                    <a:blip r:embed="rId37"/>
                    <a:stretch>
                      <a:fillRect/>
                    </a:stretch>
                  </pic:blipFill>
                  <pic:spPr>
                    <a:xfrm>
                      <a:off x="0" y="0"/>
                      <a:ext cx="4622963" cy="3614474"/>
                    </a:xfrm>
                    <a:prstGeom prst="rect">
                      <a:avLst/>
                    </a:prstGeom>
                  </pic:spPr>
                </pic:pic>
              </a:graphicData>
            </a:graphic>
          </wp:inline>
        </w:drawing>
      </w:r>
    </w:p>
    <w:p w14:paraId="3699A463" w14:textId="575F4991" w:rsidR="0018002A" w:rsidRPr="00B21325" w:rsidRDefault="0018002A" w:rsidP="0018002A">
      <w:pPr>
        <w:pStyle w:val="Caption"/>
        <w:jc w:val="center"/>
        <w:rPr>
          <w:highlight w:val="yellow"/>
        </w:rPr>
      </w:pPr>
      <w:r w:rsidRPr="00B21325">
        <w:lastRenderedPageBreak/>
        <w:t xml:space="preserve">Figure </w:t>
      </w:r>
      <w:r w:rsidRPr="00B21325">
        <w:fldChar w:fldCharType="begin"/>
      </w:r>
      <w:r w:rsidRPr="00B21325">
        <w:instrText>SEQ Figure \* ARABIC</w:instrText>
      </w:r>
      <w:r w:rsidRPr="00B21325">
        <w:fldChar w:fldCharType="separate"/>
      </w:r>
      <w:r w:rsidR="00E66957">
        <w:rPr>
          <w:noProof/>
        </w:rPr>
        <w:t>5</w:t>
      </w:r>
      <w:r w:rsidRPr="00B21325">
        <w:fldChar w:fldCharType="end"/>
      </w:r>
      <w:r w:rsidRPr="00B21325">
        <w:t xml:space="preserve"> Indicative technology providers </w:t>
      </w:r>
      <w:proofErr w:type="gramStart"/>
      <w:r w:rsidRPr="00B21325">
        <w:t>subcategories</w:t>
      </w:r>
      <w:proofErr w:type="gramEnd"/>
    </w:p>
    <w:p w14:paraId="46AA8D0C" w14:textId="77777777" w:rsidR="0018002A" w:rsidRPr="00B21325" w:rsidRDefault="0018002A" w:rsidP="0018002A">
      <w:pPr>
        <w:spacing w:before="240" w:after="240"/>
      </w:pPr>
      <w:r w:rsidRPr="00B21325">
        <w:t>Figure 5 shows indicative subcategories of technology providers. Unlike other stakeholder categories, technology providers do not have different subcategories on different spatial levels because their services are not necessarily limited to a specific geographic location. Technology providers can provide their services globally, and their solutions can be applied to various spatial scales. However, the specific solutions they offer may vary based on the needs and characteristics of different regions or ecosystems.</w:t>
      </w:r>
    </w:p>
    <w:p w14:paraId="17F1E6D8" w14:textId="3DD7F17A" w:rsidR="0018002A" w:rsidRPr="00B21325" w:rsidRDefault="0018002A" w:rsidP="00C66417">
      <w:pPr>
        <w:pStyle w:val="Heading4"/>
      </w:pPr>
      <w:bookmarkStart w:id="23" w:name="_f3ilqqz6iql2" w:colFirst="0" w:colLast="0"/>
      <w:bookmarkEnd w:id="23"/>
      <w:r w:rsidRPr="00B21325">
        <w:t>Industry</w:t>
      </w:r>
    </w:p>
    <w:p w14:paraId="3631AC02" w14:textId="51D66B7A" w:rsidR="0018002A" w:rsidRPr="00B21325" w:rsidRDefault="7C45F27A" w:rsidP="0018002A">
      <w:pPr>
        <w:spacing w:before="240" w:after="240"/>
      </w:pPr>
      <w:r w:rsidRPr="00B21325">
        <w:t xml:space="preserve">Industry, including companies such as energy, agriculture, and transportation, </w:t>
      </w:r>
      <w:r w:rsidR="0A160C75" w:rsidRPr="00B21325">
        <w:t xml:space="preserve">amongst many others </w:t>
      </w:r>
      <w:r w:rsidRPr="00B21325">
        <w:t>may be interested in using the data and insights offered by DESP to inform their operations and decision-making. They may be interested in understanding the impacts of climate crisis and extreme weather events on their business, as well as identifying opportunities for innovation and growth. Industry, although not necessarily one of the main beneficiaries, still has a lot to gain from the initiative, as a digital twin (or twins) of the earth could lead to innovations in risk management, insurance services, consulting, real estate, journalism and media, organisation, transport, and even other sectors where a benefit is less apparent.</w:t>
      </w:r>
    </w:p>
    <w:p w14:paraId="2AA0A3C4" w14:textId="266B2312" w:rsidR="0018002A" w:rsidRPr="00B21325" w:rsidRDefault="7C45F27A" w:rsidP="0018002A">
      <w:pPr>
        <w:spacing w:before="240" w:after="240"/>
      </w:pPr>
      <w:r w:rsidRPr="00B21325">
        <w:t xml:space="preserve">Industry stakeholders may not be categorised based on different subcategories on a spatial scale, as their interests and operations are not necessarily confined to a specific geographic area. These companies may operate at a local, regional, national, or global level, depending on their industry and market reach. </w:t>
      </w:r>
      <w:r w:rsidR="00576646" w:rsidRPr="00B21325">
        <w:t xml:space="preserve">Many sectors could be interested and will be able to join the community. </w:t>
      </w:r>
      <w:r w:rsidRPr="00B21325">
        <w:t xml:space="preserve">An indicative categorisation is shown in Figure 6 and </w:t>
      </w:r>
      <w:r w:rsidR="00F031AA" w:rsidRPr="00B21325">
        <w:t>listed b</w:t>
      </w:r>
      <w:r w:rsidR="00576646" w:rsidRPr="00B21325">
        <w:t>elow</w:t>
      </w:r>
      <w:r w:rsidRPr="00B21325">
        <w:t>:</w:t>
      </w:r>
    </w:p>
    <w:p w14:paraId="6FB76447" w14:textId="77777777" w:rsidR="0018002A" w:rsidRPr="00B21325" w:rsidRDefault="0018002A" w:rsidP="00052CC7">
      <w:pPr>
        <w:numPr>
          <w:ilvl w:val="0"/>
          <w:numId w:val="25"/>
        </w:numPr>
        <w:spacing w:before="240" w:after="0"/>
      </w:pPr>
      <w:r w:rsidRPr="00B21325">
        <w:rPr>
          <w:b/>
        </w:rPr>
        <w:t>Energy and utility companies</w:t>
      </w:r>
      <w:r w:rsidRPr="00B21325">
        <w:t>: Those that may be interested in the potential impact of the climate crisis on energy supply and demand, as well as the opportunities presented by new weather forecasting technologies i.e., those involved in the production, distribution, and/or sale of energy, including those that work with fossil fuels, renewable energy, and nuclear power.</w:t>
      </w:r>
    </w:p>
    <w:p w14:paraId="698EDBF8" w14:textId="77777777" w:rsidR="0018002A" w:rsidRPr="00B21325" w:rsidRDefault="0018002A" w:rsidP="00052CC7">
      <w:pPr>
        <w:numPr>
          <w:ilvl w:val="0"/>
          <w:numId w:val="25"/>
        </w:numPr>
        <w:spacing w:after="0"/>
      </w:pPr>
      <w:r w:rsidRPr="00B21325">
        <w:rPr>
          <w:b/>
        </w:rPr>
        <w:t>Agriculture and food companies</w:t>
      </w:r>
      <w:r w:rsidRPr="00B21325">
        <w:t>: Climate crisis will have a major impact on agricultural productivity, and companies associated with that may need to adapt to new conditions to maintain supply chains. Companies of the specific subgroup include those that produce crops, livestock, timber, and other related products.</w:t>
      </w:r>
    </w:p>
    <w:p w14:paraId="2899B3C1" w14:textId="77777777" w:rsidR="0018002A" w:rsidRPr="00B21325" w:rsidRDefault="0018002A" w:rsidP="00052CC7">
      <w:pPr>
        <w:numPr>
          <w:ilvl w:val="0"/>
          <w:numId w:val="25"/>
        </w:numPr>
        <w:spacing w:after="0"/>
      </w:pPr>
      <w:r w:rsidRPr="00B21325">
        <w:rPr>
          <w:b/>
        </w:rPr>
        <w:t>Insurance and finance companies</w:t>
      </w:r>
      <w:r w:rsidRPr="00B21325">
        <w:t>: This subcategory contains companies that may be interested in the potential financial risks associated with climate crisis and extreme weather events. Examples of such companies are the ones that provide insurance against weather and climate-related risks, such as flooding, hurricanes, and wildfires.</w:t>
      </w:r>
    </w:p>
    <w:p w14:paraId="2B91B3DA" w14:textId="77777777" w:rsidR="0018002A" w:rsidRPr="00B21325" w:rsidRDefault="0018002A" w:rsidP="00052CC7">
      <w:pPr>
        <w:numPr>
          <w:ilvl w:val="0"/>
          <w:numId w:val="25"/>
        </w:numPr>
        <w:spacing w:after="0"/>
      </w:pPr>
      <w:r w:rsidRPr="00B21325">
        <w:rPr>
          <w:b/>
        </w:rPr>
        <w:t>Transportation companies</w:t>
      </w:r>
      <w:r w:rsidRPr="00B21325">
        <w:t>: Climate crisis and extreme weather events will have significant impacts on transportation infrastructure, particularly in coastal areas. Companies in this subcategory include airlines, shipping companies, and logistics providers.</w:t>
      </w:r>
    </w:p>
    <w:p w14:paraId="0FAD89A4" w14:textId="77777777" w:rsidR="0018002A" w:rsidRPr="00B21325" w:rsidRDefault="0018002A" w:rsidP="00052CC7">
      <w:pPr>
        <w:numPr>
          <w:ilvl w:val="0"/>
          <w:numId w:val="25"/>
        </w:numPr>
        <w:spacing w:after="0"/>
      </w:pPr>
      <w:r w:rsidRPr="00B21325">
        <w:rPr>
          <w:b/>
        </w:rPr>
        <w:t>Construction and real estate companies</w:t>
      </w:r>
      <w:r w:rsidRPr="00B21325">
        <w:t xml:space="preserve">: Construction and real estate companies that may need to adapt to changing weather conditions and sea levels, particularly in vulnerable </w:t>
      </w:r>
      <w:r w:rsidRPr="00B21325">
        <w:lastRenderedPageBreak/>
        <w:t>areas. Such companies are the ones involved in the construction, maintenance, and management of infrastructure, including roads, bridges, airports, and utilities.</w:t>
      </w:r>
    </w:p>
    <w:p w14:paraId="0F860B15" w14:textId="77777777" w:rsidR="0018002A" w:rsidRPr="00B21325" w:rsidRDefault="0018002A" w:rsidP="00052CC7">
      <w:pPr>
        <w:numPr>
          <w:ilvl w:val="0"/>
          <w:numId w:val="25"/>
        </w:numPr>
        <w:spacing w:after="240"/>
      </w:pPr>
      <w:r w:rsidRPr="00B21325">
        <w:rPr>
          <w:b/>
        </w:rPr>
        <w:t>Consumer goods companies</w:t>
      </w:r>
      <w:r w:rsidRPr="00B21325">
        <w:t>: The specific subgroup refers to companies that may need to adapt to changing consumer preferences in response to climate crisis and extreme weather events, as well as potential supply chain disruptions. These companies may be the ones that sell products to consumers, including those that are focused on sustainability and reducing their carbon footprint.</w:t>
      </w:r>
    </w:p>
    <w:p w14:paraId="2463E871" w14:textId="77777777" w:rsidR="0018002A" w:rsidRPr="00B21325" w:rsidRDefault="0018002A" w:rsidP="00C66417">
      <w:pPr>
        <w:spacing w:before="240" w:after="240"/>
      </w:pPr>
      <w:r w:rsidRPr="00B21325">
        <w:rPr>
          <w:noProof/>
        </w:rPr>
        <w:drawing>
          <wp:inline distT="114300" distB="114300" distL="114300" distR="114300" wp14:anchorId="5F7F6603" wp14:editId="35796A24">
            <wp:extent cx="5731200" cy="1066800"/>
            <wp:effectExtent l="0" t="0" r="0" b="0"/>
            <wp:docPr id="1091889164" name="Picture 1091889164"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091889164" name="Picture 1091889164" descr="Timeline&#10;&#10;Description automatically generated"/>
                    <pic:cNvPicPr preferRelativeResize="0"/>
                  </pic:nvPicPr>
                  <pic:blipFill>
                    <a:blip r:embed="rId38"/>
                    <a:srcRect/>
                    <a:stretch>
                      <a:fillRect/>
                    </a:stretch>
                  </pic:blipFill>
                  <pic:spPr>
                    <a:xfrm>
                      <a:off x="0" y="0"/>
                      <a:ext cx="5731200" cy="1066800"/>
                    </a:xfrm>
                    <a:prstGeom prst="rect">
                      <a:avLst/>
                    </a:prstGeom>
                    <a:ln/>
                  </pic:spPr>
                </pic:pic>
              </a:graphicData>
            </a:graphic>
          </wp:inline>
        </w:drawing>
      </w:r>
    </w:p>
    <w:p w14:paraId="26A34E26" w14:textId="414CFB08" w:rsidR="0018002A" w:rsidRPr="00B21325" w:rsidRDefault="0018002A" w:rsidP="0018002A">
      <w:pPr>
        <w:pStyle w:val="Caption"/>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6</w:t>
      </w:r>
      <w:r w:rsidRPr="00B21325">
        <w:fldChar w:fldCharType="end"/>
      </w:r>
      <w:r w:rsidRPr="00B21325">
        <w:t xml:space="preserve"> Indicative industry </w:t>
      </w:r>
      <w:proofErr w:type="gramStart"/>
      <w:r w:rsidRPr="00B21325">
        <w:t>companies</w:t>
      </w:r>
      <w:proofErr w:type="gramEnd"/>
    </w:p>
    <w:p w14:paraId="49E0553D" w14:textId="72F97D7A" w:rsidR="0018002A" w:rsidRPr="00B21325" w:rsidRDefault="0018002A" w:rsidP="005A4B60">
      <w:pPr>
        <w:pStyle w:val="Heading3"/>
      </w:pPr>
      <w:bookmarkStart w:id="24" w:name="_f0umtesp13h8" w:colFirst="0" w:colLast="0"/>
      <w:bookmarkEnd w:id="24"/>
      <w:r w:rsidRPr="00B21325">
        <w:t>Customi</w:t>
      </w:r>
      <w:r w:rsidR="004E5B51" w:rsidRPr="00B21325">
        <w:t>s</w:t>
      </w:r>
      <w:r w:rsidRPr="00B21325">
        <w:t>ed categori</w:t>
      </w:r>
      <w:r w:rsidR="005A4B60" w:rsidRPr="00B21325">
        <w:t>s</w:t>
      </w:r>
      <w:r w:rsidRPr="00B21325">
        <w:t>ation</w:t>
      </w:r>
    </w:p>
    <w:p w14:paraId="3E32D855" w14:textId="772D3032" w:rsidR="0018002A" w:rsidRPr="00B21325" w:rsidRDefault="7C45F27A" w:rsidP="00C66417">
      <w:pPr>
        <w:pStyle w:val="Heading4"/>
      </w:pPr>
      <w:bookmarkStart w:id="25" w:name="_5i1qbemk9c5s"/>
      <w:bookmarkEnd w:id="25"/>
      <w:proofErr w:type="spellStart"/>
      <w:r w:rsidRPr="00B21325">
        <w:t>DestinE</w:t>
      </w:r>
      <w:proofErr w:type="spellEnd"/>
      <w:r w:rsidRPr="00B21325">
        <w:t xml:space="preserve"> </w:t>
      </w:r>
      <w:r w:rsidR="00576646" w:rsidRPr="00B21325">
        <w:t>use</w:t>
      </w:r>
      <w:r w:rsidRPr="00B21325">
        <w:t xml:space="preserve"> case </w:t>
      </w:r>
      <w:proofErr w:type="gramStart"/>
      <w:r w:rsidRPr="00B21325">
        <w:t>makers</w:t>
      </w:r>
      <w:proofErr w:type="gramEnd"/>
    </w:p>
    <w:p w14:paraId="3FA2002F" w14:textId="77777777" w:rsidR="0018002A" w:rsidRPr="00B21325" w:rsidRDefault="0018002A" w:rsidP="0018002A">
      <w:pPr>
        <w:spacing w:before="240" w:after="240"/>
      </w:pPr>
      <w:proofErr w:type="spellStart"/>
      <w:r w:rsidRPr="00B21325">
        <w:t>DestinE</w:t>
      </w:r>
      <w:proofErr w:type="spellEnd"/>
      <w:r w:rsidRPr="00B21325">
        <w:t xml:space="preserve"> Use case makers consist of organisations and initiatives that carry and implement a use case of the </w:t>
      </w:r>
      <w:proofErr w:type="spellStart"/>
      <w:r w:rsidRPr="00B21325">
        <w:t>DestinE</w:t>
      </w:r>
      <w:proofErr w:type="spellEnd"/>
      <w:r w:rsidRPr="00B21325">
        <w:t xml:space="preserve"> initiative, that may be related to the DESP, the Data Lake, or a Digital Twin. This stakeholder category includes several types of stakeholders. Some of them are presented in Figure 7 and may be analysed as follows:</w:t>
      </w:r>
    </w:p>
    <w:p w14:paraId="44EDD39B" w14:textId="77777777" w:rsidR="0018002A" w:rsidRPr="00B21325" w:rsidRDefault="0018002A" w:rsidP="00052CC7">
      <w:pPr>
        <w:numPr>
          <w:ilvl w:val="0"/>
          <w:numId w:val="29"/>
        </w:numPr>
        <w:spacing w:before="240" w:after="0"/>
      </w:pPr>
      <w:r w:rsidRPr="00B21325">
        <w:rPr>
          <w:b/>
        </w:rPr>
        <w:t>Data providers</w:t>
      </w:r>
      <w:r w:rsidRPr="00B21325">
        <w:t>: Organisations that contribute data to the DESP, such as satellite imagery, weather data, and demographic data. They may be interested in using the platform to showcase their data and increase its visibility, as well as to gain insights from other data sources. Data providers may be concerned about the accuracy and quality of their data in relation to other data sources, as well as issues related to data privacy and security.</w:t>
      </w:r>
    </w:p>
    <w:p w14:paraId="72DBB48D" w14:textId="77777777" w:rsidR="0018002A" w:rsidRPr="00B21325" w:rsidRDefault="0018002A" w:rsidP="00052CC7">
      <w:pPr>
        <w:numPr>
          <w:ilvl w:val="0"/>
          <w:numId w:val="29"/>
        </w:numPr>
        <w:spacing w:after="0"/>
      </w:pPr>
      <w:r w:rsidRPr="00B21325">
        <w:rPr>
          <w:b/>
        </w:rPr>
        <w:t>Model developers</w:t>
      </w:r>
      <w:r w:rsidRPr="00B21325">
        <w:t>: Organisations that develop models and simulations to be used in the DESP. They may be interested in using the platform to showcase their models and increase their visibility, as well as to collaborate with other model developers and data providers. Model developers may be concerned about the accuracy and quality of their models in relation to other models and data sources, as well as the potential for intellectual property issues.</w:t>
      </w:r>
    </w:p>
    <w:p w14:paraId="71AA7DDB" w14:textId="6E4B10FE" w:rsidR="0018002A" w:rsidRPr="00B21325" w:rsidRDefault="0018002A" w:rsidP="00052CC7">
      <w:pPr>
        <w:numPr>
          <w:ilvl w:val="0"/>
          <w:numId w:val="29"/>
        </w:numPr>
        <w:spacing w:after="0"/>
      </w:pPr>
      <w:r w:rsidRPr="00B21325">
        <w:rPr>
          <w:b/>
        </w:rPr>
        <w:t>Application developers</w:t>
      </w:r>
      <w:r w:rsidRPr="00B21325">
        <w:t>: Organi</w:t>
      </w:r>
      <w:r w:rsidR="00221998" w:rsidRPr="00B21325">
        <w:t>s</w:t>
      </w:r>
      <w:r w:rsidRPr="00B21325">
        <w:t>ations that develop applications to be used with the DESP, such as visualisation tools and decision support systems. They may be interested in using the platform to showcase their applications and increase their visibility, as well as to collaborate with other application developers and data providers. Application developers may be concerned about issues related to data privacy and security, as well as the potential for competition from other application developers.</w:t>
      </w:r>
    </w:p>
    <w:p w14:paraId="34AB257B" w14:textId="77777777" w:rsidR="0018002A" w:rsidRPr="00B21325" w:rsidRDefault="0018002A" w:rsidP="00052CC7">
      <w:pPr>
        <w:numPr>
          <w:ilvl w:val="0"/>
          <w:numId w:val="29"/>
        </w:numPr>
        <w:spacing w:after="0"/>
      </w:pPr>
      <w:r w:rsidRPr="00B21325">
        <w:rPr>
          <w:b/>
        </w:rPr>
        <w:t>Infrastructure providers</w:t>
      </w:r>
      <w:r w:rsidRPr="00B21325">
        <w:t xml:space="preserve">: Infrastructure providers are organisations that provide hardware and software solutions to support the DESP, such as cloud computing services and data </w:t>
      </w:r>
      <w:r w:rsidRPr="00B21325">
        <w:lastRenderedPageBreak/>
        <w:t xml:space="preserve">storage solutions. They may be interested in partnering with the </w:t>
      </w:r>
      <w:proofErr w:type="spellStart"/>
      <w:r w:rsidRPr="00B21325">
        <w:t>DestinE</w:t>
      </w:r>
      <w:proofErr w:type="spellEnd"/>
      <w:r w:rsidRPr="00B21325">
        <w:t xml:space="preserve"> initiative to provide infrastructure services, as well as to collaborate with other infrastructure providers and data providers. Infrastructure providers may be concerned about issues related to data privacy and security, infrastructure endurance, as well as the potential for competition from other infrastructure providers.</w:t>
      </w:r>
    </w:p>
    <w:p w14:paraId="24C9C151" w14:textId="77777777" w:rsidR="0018002A" w:rsidRPr="00B21325" w:rsidRDefault="0018002A" w:rsidP="00052CC7">
      <w:pPr>
        <w:numPr>
          <w:ilvl w:val="0"/>
          <w:numId w:val="29"/>
        </w:numPr>
        <w:spacing w:after="0"/>
      </w:pPr>
      <w:r w:rsidRPr="00B21325">
        <w:rPr>
          <w:b/>
        </w:rPr>
        <w:t>Policy advocates</w:t>
      </w:r>
      <w:r w:rsidRPr="00B21325">
        <w:t>: Policy advocates are organisations that advocate for policies related to the climate crisis and other environmental issues. They may be interested in using the data and insights generated by the DESP to inform their advocacy efforts, as well as to collaborate with other stakeholders to advance policy goals. Policy advocates may be concerned about issues related to data accessibility and the potential for the platform to be used to support policies that are contrary to their goals.</w:t>
      </w:r>
    </w:p>
    <w:p w14:paraId="6B0A0DE6" w14:textId="77777777" w:rsidR="0018002A" w:rsidRPr="00B21325" w:rsidRDefault="0018002A" w:rsidP="00052CC7">
      <w:pPr>
        <w:numPr>
          <w:ilvl w:val="0"/>
          <w:numId w:val="29"/>
        </w:numPr>
        <w:spacing w:after="240"/>
      </w:pPr>
      <w:r w:rsidRPr="00B21325">
        <w:rPr>
          <w:b/>
        </w:rPr>
        <w:t>End-users</w:t>
      </w:r>
      <w:r w:rsidRPr="00B21325">
        <w:t>: End-users are organisations and individuals that use the DESP and its associated applications and tools to gain insights and make decisions related to climate crisis and other environmental issues. They may be interested in using the platform to access accurate and up-to-date information, as well as to collaborate with other stakeholders and share their own insights and data. End-users may be concerned about issues related to data privacy and security, as well as the usability and accessibility of the platform and its associated tools.</w:t>
      </w:r>
    </w:p>
    <w:p w14:paraId="7BC429B6" w14:textId="77777777" w:rsidR="0018002A" w:rsidRPr="00B21325" w:rsidRDefault="0018002A" w:rsidP="00C66417">
      <w:pPr>
        <w:spacing w:before="240" w:after="240"/>
      </w:pPr>
      <w:r w:rsidRPr="00B21325">
        <w:rPr>
          <w:noProof/>
        </w:rPr>
        <w:drawing>
          <wp:inline distT="114300" distB="114300" distL="114300" distR="114300" wp14:anchorId="0DE9B3E2" wp14:editId="59A69F8B">
            <wp:extent cx="5731200" cy="1066800"/>
            <wp:effectExtent l="0" t="0" r="0" b="0"/>
            <wp:docPr id="1058230980" name="Picture 105823098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1200" cy="1066800"/>
                    </a:xfrm>
                    <a:prstGeom prst="rect">
                      <a:avLst/>
                    </a:prstGeom>
                    <a:ln/>
                  </pic:spPr>
                </pic:pic>
              </a:graphicData>
            </a:graphic>
          </wp:inline>
        </w:drawing>
      </w:r>
    </w:p>
    <w:p w14:paraId="7E9AEC01" w14:textId="764BD63C" w:rsidR="0018002A" w:rsidRPr="00B21325" w:rsidRDefault="0018002A" w:rsidP="0018002A">
      <w:pPr>
        <w:pStyle w:val="Caption"/>
        <w:jc w:val="center"/>
        <w:rPr>
          <w:highlight w:val="yellow"/>
        </w:rPr>
      </w:pPr>
      <w:r w:rsidRPr="00B21325">
        <w:t xml:space="preserve">Figure </w:t>
      </w:r>
      <w:r w:rsidRPr="00B21325">
        <w:fldChar w:fldCharType="begin"/>
      </w:r>
      <w:r w:rsidRPr="00B21325">
        <w:instrText>SEQ Figure \* ARABIC</w:instrText>
      </w:r>
      <w:r w:rsidRPr="00B21325">
        <w:fldChar w:fldCharType="separate"/>
      </w:r>
      <w:r w:rsidR="00E66957">
        <w:rPr>
          <w:noProof/>
        </w:rPr>
        <w:t>7</w:t>
      </w:r>
      <w:r w:rsidRPr="00B21325">
        <w:fldChar w:fldCharType="end"/>
      </w:r>
      <w:r w:rsidRPr="00B21325">
        <w:t xml:space="preserve"> Indicative </w:t>
      </w:r>
      <w:proofErr w:type="spellStart"/>
      <w:r w:rsidRPr="00B21325">
        <w:t>DestinE</w:t>
      </w:r>
      <w:proofErr w:type="spellEnd"/>
      <w:r w:rsidRPr="00B21325">
        <w:t xml:space="preserve"> Use case </w:t>
      </w:r>
      <w:proofErr w:type="gramStart"/>
      <w:r w:rsidRPr="00B21325">
        <w:t>makers</w:t>
      </w:r>
      <w:proofErr w:type="gramEnd"/>
    </w:p>
    <w:p w14:paraId="07C40D6C" w14:textId="50269A33" w:rsidR="0018002A" w:rsidRPr="00B21325" w:rsidRDefault="0018002A" w:rsidP="00C66417">
      <w:pPr>
        <w:pStyle w:val="Heading4"/>
      </w:pPr>
      <w:bookmarkStart w:id="26" w:name="_88nbr5qu05k8" w:colFirst="0" w:colLast="0"/>
      <w:bookmarkEnd w:id="26"/>
      <w:r w:rsidRPr="00B21325">
        <w:t xml:space="preserve">Core </w:t>
      </w:r>
      <w:proofErr w:type="spellStart"/>
      <w:r w:rsidRPr="00B21325">
        <w:t>DestinE</w:t>
      </w:r>
      <w:proofErr w:type="spellEnd"/>
      <w:r w:rsidRPr="00B21325">
        <w:t xml:space="preserve"> Entities</w:t>
      </w:r>
    </w:p>
    <w:p w14:paraId="07439618" w14:textId="77777777" w:rsidR="0018002A" w:rsidRPr="00B21325" w:rsidRDefault="0018002A" w:rsidP="0018002A">
      <w:pPr>
        <w:spacing w:before="240" w:after="240"/>
      </w:pPr>
      <w:r w:rsidRPr="00B21325">
        <w:t xml:space="preserve">The organisations that form the Core </w:t>
      </w:r>
      <w:proofErr w:type="spellStart"/>
      <w:r w:rsidRPr="00B21325">
        <w:t>DestinE</w:t>
      </w:r>
      <w:proofErr w:type="spellEnd"/>
      <w:r w:rsidRPr="00B21325">
        <w:t xml:space="preserve"> Entities are key stakeholders involved in the funding, creation, implementation, and validation of Destination Earth. This includes the EC DGCNCT who is funding the project, the entrusted entities ESA, EUMETSAT and ECMWF, as well as all other organisations or projects that are involved in these first stages of </w:t>
      </w:r>
      <w:proofErr w:type="spellStart"/>
      <w:r w:rsidRPr="00B21325">
        <w:t>DestinE</w:t>
      </w:r>
      <w:proofErr w:type="spellEnd"/>
      <w:r w:rsidRPr="00B21325">
        <w:t>.</w:t>
      </w:r>
    </w:p>
    <w:p w14:paraId="46E1D07D" w14:textId="73F679E1" w:rsidR="0018002A" w:rsidRPr="00B21325" w:rsidRDefault="0018002A" w:rsidP="00C66417">
      <w:pPr>
        <w:pStyle w:val="Heading4"/>
      </w:pPr>
      <w:bookmarkStart w:id="27" w:name="_r9xzghfbq7u" w:colFirst="0" w:colLast="0"/>
      <w:bookmarkEnd w:id="27"/>
      <w:r w:rsidRPr="00B21325">
        <w:t>General public</w:t>
      </w:r>
    </w:p>
    <w:p w14:paraId="600826F9" w14:textId="50D7C833" w:rsidR="0018002A" w:rsidRDefault="7C45F27A" w:rsidP="0018002A">
      <w:pPr>
        <w:spacing w:before="120"/>
      </w:pPr>
      <w:r w:rsidRPr="00B21325">
        <w:t xml:space="preserve">The </w:t>
      </w:r>
      <w:proofErr w:type="gramStart"/>
      <w:r w:rsidRPr="00B21325">
        <w:t>general public</w:t>
      </w:r>
      <w:proofErr w:type="gramEnd"/>
      <w:r w:rsidRPr="00B21325">
        <w:t xml:space="preserve"> may have a strong interest in the </w:t>
      </w:r>
      <w:proofErr w:type="spellStart"/>
      <w:r w:rsidRPr="00B21325">
        <w:t>DestinE</w:t>
      </w:r>
      <w:proofErr w:type="spellEnd"/>
      <w:r w:rsidRPr="00B21325">
        <w:t xml:space="preserve"> initiative as they may be interested in understanding the impacts of the climate crisis on their communities and the world at large, as well as identifying opportunities for adaptation and mitigation. They may also be interested in understanding how they can contribute to the initiative and its goals.</w:t>
      </w:r>
      <w:r w:rsidR="006A24E2" w:rsidRPr="00B21325">
        <w:t xml:space="preserve"> </w:t>
      </w:r>
      <w:r w:rsidR="00207DC5" w:rsidRPr="00B21325">
        <w:t xml:space="preserve">Citizen scientists also </w:t>
      </w:r>
      <w:r w:rsidR="00784AA3" w:rsidRPr="00B21325">
        <w:t>can leverage DESP capabilities to support their projects and initiatives. General public including citizen scientists are considered DESP users and potential community members.</w:t>
      </w:r>
    </w:p>
    <w:p w14:paraId="48719121" w14:textId="77777777" w:rsidR="004A42CA" w:rsidRPr="00B21325" w:rsidRDefault="004A42CA" w:rsidP="0018002A">
      <w:pPr>
        <w:spacing w:before="120"/>
      </w:pPr>
    </w:p>
    <w:p w14:paraId="4A91E452" w14:textId="7A2B9966" w:rsidR="00553979" w:rsidRDefault="003F471B" w:rsidP="00DB7632">
      <w:pPr>
        <w:pStyle w:val="Heading1"/>
      </w:pPr>
      <w:bookmarkStart w:id="28" w:name="_xhx7oas41upw" w:colFirst="0" w:colLast="0"/>
      <w:bookmarkStart w:id="29" w:name="_2mbn7kan9vjo" w:colFirst="0" w:colLast="0"/>
      <w:bookmarkStart w:id="30" w:name="_Toc155973205"/>
      <w:bookmarkEnd w:id="28"/>
      <w:bookmarkEnd w:id="29"/>
      <w:proofErr w:type="spellStart"/>
      <w:r w:rsidRPr="003F471B">
        <w:lastRenderedPageBreak/>
        <w:t>DestinE</w:t>
      </w:r>
      <w:proofErr w:type="spellEnd"/>
      <w:r w:rsidRPr="003F471B">
        <w:t xml:space="preserve"> Community Building Strategy development </w:t>
      </w:r>
      <w:proofErr w:type="gramStart"/>
      <w:r w:rsidRPr="003F471B">
        <w:t>methodology</w:t>
      </w:r>
      <w:bookmarkEnd w:id="30"/>
      <w:proofErr w:type="gramEnd"/>
    </w:p>
    <w:p w14:paraId="67D42CFE" w14:textId="68558E6E" w:rsidR="009B0061" w:rsidRDefault="009B0061" w:rsidP="009B0061">
      <w:pPr>
        <w:rPr>
          <w:rFonts w:asciiTheme="minorHAnsi" w:hAnsiTheme="minorHAnsi"/>
          <w:spacing w:val="0"/>
        </w:rPr>
      </w:pPr>
      <w:r>
        <w:t>The development of the</w:t>
      </w:r>
      <w:r>
        <w:rPr>
          <w:lang w:val="en-US"/>
        </w:rPr>
        <w:t xml:space="preserve"> </w:t>
      </w:r>
      <w:proofErr w:type="spellStart"/>
      <w:r>
        <w:rPr>
          <w:lang w:val="en-US"/>
        </w:rPr>
        <w:t>DestinE</w:t>
      </w:r>
      <w:proofErr w:type="spellEnd"/>
      <w:r>
        <w:rPr>
          <w:lang w:val="en-US"/>
        </w:rPr>
        <w:t xml:space="preserve"> Community Building </w:t>
      </w:r>
      <w:r>
        <w:t xml:space="preserve">Strategy follows the basic principles of Strategic Planning as defined by many scholars in an international context (Miller and H-Jensen, 1997; Bryson and </w:t>
      </w:r>
      <w:proofErr w:type="spellStart"/>
      <w:r>
        <w:t>Einsweiler</w:t>
      </w:r>
      <w:proofErr w:type="spellEnd"/>
      <w:r>
        <w:t>, 1988; Hopkins and Hopkins, 1997; Andersen, 2000 etc.) and applies the following methodological approach that shown in</w:t>
      </w:r>
      <w:r w:rsidR="00B72DAB">
        <w:t xml:space="preserve"> </w:t>
      </w:r>
      <w:r w:rsidR="00B72DAB">
        <w:fldChar w:fldCharType="begin"/>
      </w:r>
      <w:r w:rsidR="00B72DAB">
        <w:instrText xml:space="preserve"> REF _Ref155974299 \h </w:instrText>
      </w:r>
      <w:r w:rsidR="00B72DAB">
        <w:fldChar w:fldCharType="separate"/>
      </w:r>
      <w:r w:rsidR="00B72DAB">
        <w:t xml:space="preserve">Figure </w:t>
      </w:r>
      <w:r w:rsidR="00B72DAB">
        <w:rPr>
          <w:noProof/>
        </w:rPr>
        <w:t>8</w:t>
      </w:r>
      <w:r w:rsidR="00B72DAB">
        <w:fldChar w:fldCharType="end"/>
      </w:r>
      <w:r>
        <w:t>.</w:t>
      </w:r>
    </w:p>
    <w:p w14:paraId="51CF0BA7" w14:textId="42677EE7" w:rsidR="009B0061" w:rsidRDefault="009B0061" w:rsidP="009B0061">
      <w:pPr>
        <w:keepNext/>
        <w:jc w:val="center"/>
        <w:rPr>
          <w:lang w:val="el-GR"/>
        </w:rPr>
      </w:pPr>
      <w:r>
        <w:rPr>
          <w:noProof/>
        </w:rPr>
        <w:drawing>
          <wp:inline distT="0" distB="0" distL="0" distR="0" wp14:anchorId="3C55AB2E" wp14:editId="1F1D4EDF">
            <wp:extent cx="5648325" cy="4248150"/>
            <wp:effectExtent l="0" t="0" r="9525" b="0"/>
            <wp:docPr id="980660916" name="Picture 980660916" descr="Εικόνα που περιέχει κείμενο, στιγμιότυπο οθόνης, κύκλ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0916" name="Εικόνα 3" descr="Εικόνα που περιέχει κείμενο, στιγμιότυπο οθόνης, κύκλος, γραμματοσειρά&#10;&#10;Περιγραφή που δημιουργήθηκε αυτόματα"/>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325" cy="4248150"/>
                    </a:xfrm>
                    <a:prstGeom prst="rect">
                      <a:avLst/>
                    </a:prstGeom>
                    <a:noFill/>
                    <a:ln>
                      <a:noFill/>
                    </a:ln>
                  </pic:spPr>
                </pic:pic>
              </a:graphicData>
            </a:graphic>
          </wp:inline>
        </w:drawing>
      </w:r>
    </w:p>
    <w:p w14:paraId="0EFED76B" w14:textId="729F5837" w:rsidR="009B0061" w:rsidRDefault="009B0061" w:rsidP="009B0061">
      <w:pPr>
        <w:pStyle w:val="Caption"/>
        <w:jc w:val="center"/>
        <w:rPr>
          <w:lang w:val="en-US"/>
        </w:rPr>
      </w:pPr>
      <w:bookmarkStart w:id="31" w:name="_Ref155974299"/>
      <w:r>
        <w:t xml:space="preserve">Figure </w:t>
      </w:r>
      <w:r w:rsidR="005276D5">
        <w:fldChar w:fldCharType="begin"/>
      </w:r>
      <w:r w:rsidR="005276D5">
        <w:instrText xml:space="preserve"> SEQ Figure \* ARABIC </w:instrText>
      </w:r>
      <w:r w:rsidR="005276D5">
        <w:fldChar w:fldCharType="separate"/>
      </w:r>
      <w:r w:rsidR="00B72DAB">
        <w:rPr>
          <w:noProof/>
        </w:rPr>
        <w:t>8</w:t>
      </w:r>
      <w:r w:rsidR="005276D5">
        <w:rPr>
          <w:noProof/>
        </w:rPr>
        <w:fldChar w:fldCharType="end"/>
      </w:r>
      <w:bookmarkEnd w:id="31"/>
      <w:r>
        <w:rPr>
          <w:lang w:val="en-US"/>
        </w:rPr>
        <w:t>: Methodological approach to the development of the Community Building and Management Strategy</w:t>
      </w:r>
    </w:p>
    <w:p w14:paraId="619ADDDD" w14:textId="77777777" w:rsidR="009B0061" w:rsidRDefault="009B0061" w:rsidP="009B0061">
      <w:r>
        <w:t>Specifically, the steps in the development of the Strategic Plan include:</w:t>
      </w:r>
    </w:p>
    <w:p w14:paraId="0D3E57C2" w14:textId="77777777" w:rsidR="009B0061" w:rsidRDefault="009B0061" w:rsidP="009B0061">
      <w:pPr>
        <w:pStyle w:val="ListParagraph"/>
        <w:numPr>
          <w:ilvl w:val="0"/>
          <w:numId w:val="96"/>
        </w:numPr>
        <w:spacing w:after="160" w:line="256" w:lineRule="auto"/>
      </w:pPr>
      <w:r>
        <w:t>Defining the vision and mission of the Community:</w:t>
      </w:r>
    </w:p>
    <w:p w14:paraId="2BB9533E" w14:textId="77777777" w:rsidR="009B0061" w:rsidRDefault="009B0061" w:rsidP="009B0061">
      <w:r>
        <w:t xml:space="preserve">The first step in developing the Strategic Plan involves determining the guiding vision of the Community, which reflects the goals </w:t>
      </w:r>
      <w:r>
        <w:rPr>
          <w:lang w:val="en-US"/>
        </w:rPr>
        <w:t>and values</w:t>
      </w:r>
      <w:r>
        <w:t xml:space="preserve"> it seeks to achieve. Subsequently, the "Mission" of the Community </w:t>
      </w:r>
      <w:r>
        <w:rPr>
          <w:lang w:val="en-US"/>
        </w:rPr>
        <w:t>is</w:t>
      </w:r>
      <w:r>
        <w:t xml:space="preserve"> formulated, outlining the expected future state in accordance with the set vision.</w:t>
      </w:r>
    </w:p>
    <w:p w14:paraId="7FBB39FA" w14:textId="77777777" w:rsidR="009B0061" w:rsidRDefault="009B0061" w:rsidP="009B0061">
      <w:pPr>
        <w:pStyle w:val="ListParagraph"/>
        <w:numPr>
          <w:ilvl w:val="0"/>
          <w:numId w:val="96"/>
        </w:numPr>
        <w:spacing w:after="160" w:line="256" w:lineRule="auto"/>
      </w:pPr>
      <w:proofErr w:type="spellStart"/>
      <w:r>
        <w:t>Analyzing</w:t>
      </w:r>
      <w:proofErr w:type="spellEnd"/>
      <w:r>
        <w:t xml:space="preserve"> and evaluating the current situation:</w:t>
      </w:r>
    </w:p>
    <w:p w14:paraId="4CAC1E76" w14:textId="77777777" w:rsidR="009B0061" w:rsidRDefault="009B0061" w:rsidP="009B0061">
      <w:pPr>
        <w:rPr>
          <w:lang w:val="en-US"/>
        </w:rPr>
      </w:pPr>
      <w:r>
        <w:t xml:space="preserve">At this stage, the External Environment (PEST analysis) was explored, considering characteristics of the political, </w:t>
      </w:r>
      <w:proofErr w:type="gramStart"/>
      <w:r>
        <w:t>social</w:t>
      </w:r>
      <w:proofErr w:type="gramEnd"/>
      <w:r>
        <w:t xml:space="preserve"> and technological environment that can positively or negatively influence the development framework of the community. Information regarding the current internal environment </w:t>
      </w:r>
      <w:r>
        <w:lastRenderedPageBreak/>
        <w:t xml:space="preserve">of the community was then documented </w:t>
      </w:r>
      <w:r>
        <w:rPr>
          <w:lang w:val="en-US"/>
        </w:rPr>
        <w:t xml:space="preserve">considering the characteristics and dynamics of the community that has been built so far and its further development. </w:t>
      </w:r>
      <w:r>
        <w:t xml:space="preserve">Subsequently, the analysis of the above information about the characteristics of the internal environment of the community </w:t>
      </w:r>
      <w:proofErr w:type="spellStart"/>
      <w:r>
        <w:t>fueled</w:t>
      </w:r>
      <w:proofErr w:type="spellEnd"/>
      <w:r>
        <w:t xml:space="preserve"> the application of SWOT analysis, aiming at the comprehensive exploration of the existing internal environment based on the identification of endogenous developmental characteristics and capabilities (strengths and weaknesses) compared to external influencing factors (opportunities and threats), respectively.</w:t>
      </w:r>
    </w:p>
    <w:p w14:paraId="02196B6A" w14:textId="11C11E07" w:rsidR="009B0061" w:rsidRDefault="009B0061" w:rsidP="009B0061">
      <w:pPr>
        <w:pStyle w:val="ListParagraph"/>
        <w:numPr>
          <w:ilvl w:val="0"/>
          <w:numId w:val="96"/>
        </w:numPr>
        <w:spacing w:after="160" w:line="256" w:lineRule="auto"/>
      </w:pPr>
      <w:r>
        <w:t>Formulating Strategic Objectives, Priority fields, Actions:</w:t>
      </w:r>
    </w:p>
    <w:p w14:paraId="243A6D1E" w14:textId="63056DDC" w:rsidR="009B0061" w:rsidRDefault="009B0061" w:rsidP="009B0061">
      <w:r>
        <w:t xml:space="preserve">At this stage, Short-Term Objectives (up to end of 2024) that require immediate achievement were set along with Medium - Term Strategic Objectives (up to end of 2026) and Long – Term Strategic Objectives (up to end of 2030). For each objective, priority axes, actions, and an implementation timeline were defined. </w:t>
      </w:r>
    </w:p>
    <w:tbl>
      <w:tblPr>
        <w:tblStyle w:val="TableGrid"/>
        <w:tblW w:w="0" w:type="auto"/>
        <w:tblLook w:val="04A0" w:firstRow="1" w:lastRow="0" w:firstColumn="1" w:lastColumn="0" w:noHBand="0" w:noVBand="1"/>
      </w:tblPr>
      <w:tblGrid>
        <w:gridCol w:w="9016"/>
      </w:tblGrid>
      <w:tr w:rsidR="009B0061" w14:paraId="1B8FF79B" w14:textId="77777777" w:rsidTr="009B0061">
        <w:tc>
          <w:tcPr>
            <w:tcW w:w="901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078E6CC" w14:textId="77777777" w:rsidR="009B0061" w:rsidRDefault="009B0061">
            <w:pPr>
              <w:spacing w:after="0"/>
              <w:rPr>
                <w:i/>
                <w:iCs/>
              </w:rPr>
            </w:pPr>
            <w:r>
              <w:rPr>
                <w:i/>
                <w:iCs/>
                <w:lang w:val="en-US"/>
              </w:rPr>
              <w:t xml:space="preserve">The current </w:t>
            </w:r>
            <w:r>
              <w:rPr>
                <w:i/>
                <w:iCs/>
              </w:rPr>
              <w:t xml:space="preserve">Community Building and Management Strategy will serve as the main guide to support the effective development of </w:t>
            </w:r>
            <w:proofErr w:type="spellStart"/>
            <w:r>
              <w:rPr>
                <w:i/>
                <w:iCs/>
              </w:rPr>
              <w:t>DestinE</w:t>
            </w:r>
            <w:proofErr w:type="spellEnd"/>
            <w:r>
              <w:rPr>
                <w:i/>
                <w:iCs/>
              </w:rPr>
              <w:t xml:space="preserve"> Community and its way forward to sustainability. This is a living document which will be updated as required during the DEUC project.</w:t>
            </w:r>
          </w:p>
          <w:p w14:paraId="693B1B37" w14:textId="77777777" w:rsidR="009B0061" w:rsidRDefault="009B0061">
            <w:pPr>
              <w:spacing w:after="0"/>
              <w:rPr>
                <w:i/>
                <w:iCs/>
              </w:rPr>
            </w:pPr>
            <w:r>
              <w:rPr>
                <w:i/>
                <w:iCs/>
                <w:lang w:val="en-US"/>
              </w:rPr>
              <w:t xml:space="preserve">It is a dynamic plan encompassing a series of strategic actions designed to grow the community. This strategic approach ensures adaptability to contemporary technological, </w:t>
            </w:r>
            <w:proofErr w:type="gramStart"/>
            <w:r>
              <w:rPr>
                <w:i/>
                <w:iCs/>
                <w:lang w:val="en-US"/>
              </w:rPr>
              <w:t>scientific</w:t>
            </w:r>
            <w:proofErr w:type="gramEnd"/>
            <w:r>
              <w:rPr>
                <w:i/>
                <w:iCs/>
                <w:lang w:val="en-US"/>
              </w:rPr>
              <w:t xml:space="preserve"> and initiative related advancements, along with meeting the escalating demands of end users and benefiting entities.</w:t>
            </w:r>
          </w:p>
        </w:tc>
      </w:tr>
    </w:tbl>
    <w:p w14:paraId="7D1ABAFD" w14:textId="77777777" w:rsidR="009B0061" w:rsidRDefault="009B0061" w:rsidP="009B0061">
      <w:pPr>
        <w:rPr>
          <w:rFonts w:asciiTheme="minorHAnsi" w:hAnsiTheme="minorHAnsi"/>
        </w:rPr>
      </w:pPr>
    </w:p>
    <w:p w14:paraId="05847945" w14:textId="77777777" w:rsidR="009B0061" w:rsidRPr="008C0049" w:rsidRDefault="009B0061" w:rsidP="00447A9D">
      <w:pPr>
        <w:pStyle w:val="Heading2"/>
      </w:pPr>
      <w:bookmarkStart w:id="32" w:name="_Toc155973206"/>
      <w:r w:rsidRPr="008C0049">
        <w:t xml:space="preserve">Vision, </w:t>
      </w:r>
      <w:proofErr w:type="gramStart"/>
      <w:r w:rsidRPr="008C0049">
        <w:t>Mission</w:t>
      </w:r>
      <w:proofErr w:type="gramEnd"/>
      <w:r w:rsidRPr="008C0049">
        <w:t xml:space="preserve"> and Values</w:t>
      </w:r>
      <w:bookmarkEnd w:id="32"/>
    </w:p>
    <w:p w14:paraId="462CFB32" w14:textId="77777777" w:rsidR="009B0061" w:rsidRPr="00AF0386" w:rsidRDefault="009B0061" w:rsidP="00447A9D">
      <w:pPr>
        <w:pStyle w:val="Heading2"/>
        <w:numPr>
          <w:ilvl w:val="0"/>
          <w:numId w:val="0"/>
        </w:numPr>
        <w:rPr>
          <w:rStyle w:val="Strong"/>
        </w:rPr>
      </w:pPr>
      <w:bookmarkStart w:id="33" w:name="_Toc155973207"/>
      <w:r w:rsidRPr="00AF0386">
        <w:rPr>
          <w:rStyle w:val="Strong"/>
        </w:rPr>
        <w:t>Vision</w:t>
      </w:r>
      <w:bookmarkEnd w:id="33"/>
    </w:p>
    <w:tbl>
      <w:tblPr>
        <w:tblStyle w:val="TableGrid"/>
        <w:tblW w:w="0" w:type="auto"/>
        <w:tblLook w:val="04A0" w:firstRow="1" w:lastRow="0" w:firstColumn="1" w:lastColumn="0" w:noHBand="0" w:noVBand="1"/>
      </w:tblPr>
      <w:tblGrid>
        <w:gridCol w:w="9016"/>
      </w:tblGrid>
      <w:tr w:rsidR="009B0061" w14:paraId="0B93D25B" w14:textId="77777777" w:rsidTr="009B0061">
        <w:tc>
          <w:tcPr>
            <w:tcW w:w="901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AD90AB" w14:textId="77777777" w:rsidR="009B0061" w:rsidRDefault="009B0061">
            <w:pPr>
              <w:spacing w:after="0"/>
            </w:pPr>
            <w:r>
              <w:t xml:space="preserve">As we embark on the journey towards 2030, </w:t>
            </w:r>
            <w:proofErr w:type="spellStart"/>
            <w:r>
              <w:t>DestinE</w:t>
            </w:r>
            <w:proofErr w:type="spellEnd"/>
            <w:r>
              <w:t xml:space="preserve"> envisions a thriving community, uniting passionate </w:t>
            </w:r>
            <w:proofErr w:type="gramStart"/>
            <w:r>
              <w:t>individuals</w:t>
            </w:r>
            <w:proofErr w:type="gramEnd"/>
            <w:r>
              <w:t xml:space="preserve"> and experts in a dynamic ecosystem. The </w:t>
            </w:r>
            <w:proofErr w:type="spellStart"/>
            <w:r>
              <w:t>DestinE’s</w:t>
            </w:r>
            <w:proofErr w:type="spellEnd"/>
            <w:r>
              <w:t xml:space="preserve"> community vision is to cultivate an unparalleled network where the synergy of continuous interactions among users, developers, and other stakeholders propels </w:t>
            </w:r>
            <w:proofErr w:type="spellStart"/>
            <w:r>
              <w:t>DestinE's</w:t>
            </w:r>
            <w:proofErr w:type="spellEnd"/>
            <w:r>
              <w:t xml:space="preserve"> evolution, contributing significantly to the advancement and continuous use of the </w:t>
            </w:r>
            <w:proofErr w:type="spellStart"/>
            <w:r>
              <w:t>DestinE</w:t>
            </w:r>
            <w:proofErr w:type="spellEnd"/>
            <w:r>
              <w:t xml:space="preserve"> Core Service Platform (DESP) and the Destination Earth System overall.</w:t>
            </w:r>
          </w:p>
        </w:tc>
      </w:tr>
    </w:tbl>
    <w:p w14:paraId="40F9A58E" w14:textId="77777777" w:rsidR="009B0061" w:rsidRPr="00AF0386" w:rsidRDefault="009B0061" w:rsidP="005D0617">
      <w:pPr>
        <w:pStyle w:val="Heading2"/>
        <w:numPr>
          <w:ilvl w:val="0"/>
          <w:numId w:val="0"/>
        </w:numPr>
        <w:ind w:left="576" w:hanging="576"/>
        <w:rPr>
          <w:rStyle w:val="Strong"/>
        </w:rPr>
      </w:pPr>
      <w:bookmarkStart w:id="34" w:name="_Toc155973208"/>
      <w:r w:rsidRPr="00AF0386">
        <w:rPr>
          <w:rStyle w:val="Strong"/>
        </w:rPr>
        <w:t>Mission</w:t>
      </w:r>
      <w:bookmarkEnd w:id="34"/>
    </w:p>
    <w:p w14:paraId="445110C7" w14:textId="795A4BEA" w:rsidR="009B0061" w:rsidRDefault="009B0061" w:rsidP="009B0061">
      <w:r>
        <w:t xml:space="preserve">To advance towards </w:t>
      </w:r>
      <w:r>
        <w:rPr>
          <w:lang w:val="en-US"/>
        </w:rPr>
        <w:t>the set</w:t>
      </w:r>
      <w:r>
        <w:t xml:space="preserve"> Vision, the Strategy’s mission unfolds around four key pillars (</w:t>
      </w:r>
      <w:r>
        <w:fldChar w:fldCharType="begin"/>
      </w:r>
      <w:r>
        <w:instrText xml:space="preserve"> REF _Ref155809500 \h </w:instrText>
      </w:r>
      <w:r>
        <w:fldChar w:fldCharType="separate"/>
      </w:r>
      <w:r w:rsidR="00B72DAB">
        <w:rPr>
          <w:lang w:val="en-US"/>
        </w:rPr>
        <w:t xml:space="preserve">Figure </w:t>
      </w:r>
      <w:r w:rsidR="00B72DAB">
        <w:rPr>
          <w:noProof/>
          <w:lang w:val="en-US"/>
        </w:rPr>
        <w:t>9</w:t>
      </w:r>
      <w:r>
        <w:fldChar w:fldCharType="end"/>
      </w:r>
      <w:r>
        <w:t>). The first pillar, "Unite," manifests as an aspiration to bring together all interested stakeholders and communities under a shared banner. Diversity and collaboration are considered, laying the foundation for a robust and inclusive community that transcends conventional boundaries.</w:t>
      </w:r>
    </w:p>
    <w:p w14:paraId="74FD741D" w14:textId="77777777" w:rsidR="009B0061" w:rsidRDefault="009B0061" w:rsidP="009B0061">
      <w:r>
        <w:t xml:space="preserve">The second pillar, "Engage," embodies the commitment to actively involve every member in the community. Through vibrant interactions, meaningful discussions, and collaborative efforts, </w:t>
      </w:r>
      <w:proofErr w:type="spellStart"/>
      <w:proofErr w:type="gramStart"/>
      <w:r>
        <w:t>DestinE</w:t>
      </w:r>
      <w:proofErr w:type="spellEnd"/>
      <w:proofErr w:type="gramEnd"/>
      <w:r>
        <w:t xml:space="preserve"> community strives to create an environment where each voice is heard, valued, and actively contributes. The goal is to not only unite but to ensure that every united individual becomes an integral part of the community's fabric.</w:t>
      </w:r>
    </w:p>
    <w:p w14:paraId="3A5C63DD" w14:textId="77777777" w:rsidR="009B0061" w:rsidRDefault="009B0061" w:rsidP="009B0061">
      <w:r>
        <w:lastRenderedPageBreak/>
        <w:t xml:space="preserve">"Drive Usage and Growth," the third pillar, emphasizes the community's determination to increase the usage of </w:t>
      </w:r>
      <w:proofErr w:type="spellStart"/>
      <w:r>
        <w:t>DestinE's</w:t>
      </w:r>
      <w:proofErr w:type="spellEnd"/>
      <w:r>
        <w:t xml:space="preserve"> platform and services. User engagement takes </w:t>
      </w:r>
      <w:proofErr w:type="spellStart"/>
      <w:r>
        <w:t>center</w:t>
      </w:r>
      <w:proofErr w:type="spellEnd"/>
      <w:r>
        <w:t xml:space="preserve"> stage, empowering community members to actively participate in co-designing the platform and services evolution. This collaborative approach propels both the community and its offerings forward, fostering innovation and sustained growth.</w:t>
      </w:r>
    </w:p>
    <w:p w14:paraId="056FDB59" w14:textId="77777777" w:rsidR="009B0061" w:rsidRDefault="009B0061" w:rsidP="009B0061">
      <w:r>
        <w:t xml:space="preserve">The fourth and final pillar, "Sustain," underscores </w:t>
      </w:r>
      <w:proofErr w:type="spellStart"/>
      <w:r>
        <w:t>DestinE's</w:t>
      </w:r>
      <w:proofErr w:type="spellEnd"/>
      <w:r>
        <w:t xml:space="preserve"> commitment to creating a community that not only thrives but also sustains and grows itself. Through responsible practices, ethical decision-making, and a long-term vision, </w:t>
      </w:r>
      <w:proofErr w:type="spellStart"/>
      <w:proofErr w:type="gramStart"/>
      <w:r>
        <w:t>DestinE</w:t>
      </w:r>
      <w:proofErr w:type="spellEnd"/>
      <w:proofErr w:type="gramEnd"/>
      <w:r>
        <w:t xml:space="preserve"> aims to be a beacon of sustainability in the digital landscape, ensuring the community's enduring impact.</w:t>
      </w:r>
    </w:p>
    <w:p w14:paraId="2F3E9271" w14:textId="5BABBC9B" w:rsidR="009B0061" w:rsidRDefault="009B0061" w:rsidP="009B0061">
      <w:pPr>
        <w:keepNext/>
        <w:jc w:val="center"/>
        <w:rPr>
          <w:lang w:val="el-GR"/>
        </w:rPr>
      </w:pPr>
      <w:r>
        <w:rPr>
          <w:noProof/>
        </w:rPr>
        <w:drawing>
          <wp:inline distT="0" distB="0" distL="0" distR="0" wp14:anchorId="3D94D529" wp14:editId="3C9FDB45">
            <wp:extent cx="5695950" cy="1304925"/>
            <wp:effectExtent l="0" t="0" r="0" b="0"/>
            <wp:docPr id="1562264611" name="Picture 1562264611" descr="Εικόνα που περιέχει στιγμιότυπο οθόνης, γραφικά, clipart,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64611" name="Εικόνα 2" descr="Εικόνα που περιέχει στιγμιότυπο οθόνης, γραφικά, clipart, γραφιστική&#10;&#10;Περιγραφή που δημιουργήθηκε αυτόματα"/>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1304925"/>
                    </a:xfrm>
                    <a:prstGeom prst="rect">
                      <a:avLst/>
                    </a:prstGeom>
                    <a:noFill/>
                    <a:ln>
                      <a:noFill/>
                    </a:ln>
                  </pic:spPr>
                </pic:pic>
              </a:graphicData>
            </a:graphic>
          </wp:inline>
        </w:drawing>
      </w:r>
    </w:p>
    <w:p w14:paraId="0E84B9DE" w14:textId="62758605" w:rsidR="009B0061" w:rsidRDefault="009B0061" w:rsidP="009B0061">
      <w:pPr>
        <w:pStyle w:val="Caption"/>
        <w:jc w:val="center"/>
        <w:rPr>
          <w:lang w:val="en-US"/>
        </w:rPr>
      </w:pPr>
      <w:bookmarkStart w:id="35" w:name="_Ref155809500"/>
      <w:r>
        <w:rPr>
          <w:lang w:val="en-US"/>
        </w:rPr>
        <w:t xml:space="preserve">Figure </w:t>
      </w:r>
      <w:r>
        <w:fldChar w:fldCharType="begin"/>
      </w:r>
      <w:r>
        <w:rPr>
          <w:lang w:val="en-US"/>
        </w:rPr>
        <w:instrText xml:space="preserve"> SEQ Figure \* ARABIC </w:instrText>
      </w:r>
      <w:r>
        <w:fldChar w:fldCharType="separate"/>
      </w:r>
      <w:r w:rsidR="00B72DAB">
        <w:rPr>
          <w:noProof/>
          <w:lang w:val="en-US"/>
        </w:rPr>
        <w:t>9</w:t>
      </w:r>
      <w:r>
        <w:fldChar w:fldCharType="end"/>
      </w:r>
      <w:bookmarkEnd w:id="35"/>
      <w:r>
        <w:rPr>
          <w:lang w:val="en-US"/>
        </w:rPr>
        <w:t xml:space="preserve">: Strategy’s </w:t>
      </w:r>
      <w:proofErr w:type="gramStart"/>
      <w:r>
        <w:rPr>
          <w:lang w:val="en-US"/>
        </w:rPr>
        <w:t>mission</w:t>
      </w:r>
      <w:proofErr w:type="gramEnd"/>
    </w:p>
    <w:p w14:paraId="14DB31B3" w14:textId="77777777" w:rsidR="009B0061" w:rsidRPr="00AF0386" w:rsidRDefault="009B0061" w:rsidP="005D0617">
      <w:pPr>
        <w:pStyle w:val="Heading2"/>
        <w:numPr>
          <w:ilvl w:val="0"/>
          <w:numId w:val="0"/>
        </w:numPr>
        <w:ind w:left="576" w:hanging="576"/>
        <w:rPr>
          <w:rStyle w:val="Strong"/>
        </w:rPr>
      </w:pPr>
      <w:bookmarkStart w:id="36" w:name="_Toc155973209"/>
      <w:r w:rsidRPr="00AF0386">
        <w:rPr>
          <w:rStyle w:val="Strong"/>
        </w:rPr>
        <w:t>Values</w:t>
      </w:r>
      <w:bookmarkEnd w:id="36"/>
    </w:p>
    <w:p w14:paraId="380E4E69" w14:textId="77777777" w:rsidR="009B0061" w:rsidRDefault="009B0061" w:rsidP="009B0061">
      <w:r>
        <w:t xml:space="preserve">Establishing values within a community is crucial as it helps to define the community's identity and purpose, fosters unity and cooperation, encourages accountability and responsibility, provides guidance for decision-making, and enhances its reputation and trustworthiness. Along these lines, </w:t>
      </w:r>
      <w:proofErr w:type="spellStart"/>
      <w:r>
        <w:t>DestinE</w:t>
      </w:r>
      <w:proofErr w:type="spellEnd"/>
      <w:r>
        <w:t xml:space="preserve"> Users Community aspires to integrate the following values:</w:t>
      </w:r>
    </w:p>
    <w:p w14:paraId="17E2D655" w14:textId="77777777" w:rsidR="009B0061" w:rsidRDefault="009B0061" w:rsidP="009B0061">
      <w:pPr>
        <w:numPr>
          <w:ilvl w:val="0"/>
          <w:numId w:val="97"/>
        </w:numPr>
        <w:spacing w:before="240" w:after="0"/>
      </w:pPr>
      <w:r>
        <w:rPr>
          <w:b/>
        </w:rPr>
        <w:t>Sense of belonging</w:t>
      </w:r>
      <w:r>
        <w:t xml:space="preserve">: The sense of belonging is an important aspect of any community, and it provides </w:t>
      </w:r>
      <w:proofErr w:type="gramStart"/>
      <w:r>
        <w:t>a number of</w:t>
      </w:r>
      <w:proofErr w:type="gramEnd"/>
      <w:r>
        <w:t xml:space="preserve"> benefits to its members. Members of the </w:t>
      </w:r>
      <w:proofErr w:type="spellStart"/>
      <w:r>
        <w:t>DestinE</w:t>
      </w:r>
      <w:proofErr w:type="spellEnd"/>
      <w:r>
        <w:t xml:space="preserve"> Users Community should experience this sense of belonging and feel comfortable to share their thoughts, take an active role in the community and contribute to its success. Moreover, the members of the community should be able to </w:t>
      </w:r>
      <w:proofErr w:type="spellStart"/>
      <w:r>
        <w:t>excploit</w:t>
      </w:r>
      <w:proofErr w:type="spellEnd"/>
      <w:r>
        <w:t xml:space="preserve"> opportunities for social connection and develop meaningful collaborations and partnerships with others who share common or complementary interests and values. Finally, the sense of belonging can increase motivation to participate in community activities and achieve shared goals. </w:t>
      </w:r>
    </w:p>
    <w:p w14:paraId="74453997" w14:textId="1E2908D3" w:rsidR="009B0061" w:rsidRDefault="009B0061" w:rsidP="009B0061">
      <w:pPr>
        <w:numPr>
          <w:ilvl w:val="0"/>
          <w:numId w:val="97"/>
        </w:numPr>
        <w:spacing w:after="0"/>
      </w:pPr>
      <w:r>
        <w:rPr>
          <w:b/>
          <w:bCs/>
        </w:rPr>
        <w:t xml:space="preserve">Co-design: </w:t>
      </w:r>
      <w:r>
        <w:t xml:space="preserve">The active participation of </w:t>
      </w:r>
      <w:proofErr w:type="spellStart"/>
      <w:r>
        <w:t>DestinE</w:t>
      </w:r>
      <w:proofErr w:type="spellEnd"/>
      <w:r>
        <w:t xml:space="preserve"> Users Community members in the development and design of DESP is considered significant. Co-design in the </w:t>
      </w:r>
      <w:proofErr w:type="spellStart"/>
      <w:r>
        <w:t>DestinE</w:t>
      </w:r>
      <w:proofErr w:type="spellEnd"/>
      <w:r>
        <w:t xml:space="preserve"> Users Community aims to put users at the centre of the design process, </w:t>
      </w:r>
      <w:commentRangeStart w:id="37"/>
      <w:commentRangeStart w:id="38"/>
      <w:commentRangeStart w:id="39"/>
      <w:r w:rsidR="00C20084">
        <w:t xml:space="preserve">ensuring that their needs, preferences, and feedback are </w:t>
      </w:r>
      <w:del w:id="40" w:author="Claudia Vitolo" w:date="2023-12-11T16:36:00Z">
        <w:r w:rsidR="00C20084" w:rsidDel="17FD06E9">
          <w:delText>incorporated</w:delText>
        </w:r>
      </w:del>
      <w:ins w:id="41" w:author="Claudia Vitolo" w:date="2023-12-11T16:37:00Z">
        <w:r w:rsidR="00C20084">
          <w:t xml:space="preserve">collated and </w:t>
        </w:r>
      </w:ins>
      <w:ins w:id="42" w:author="Claudia Vitolo" w:date="2023-12-11T16:36:00Z">
        <w:r w:rsidR="00C20084">
          <w:t>communicated effectively</w:t>
        </w:r>
      </w:ins>
      <w:ins w:id="43" w:author="Claudia Vitolo" w:date="2023-12-11T16:37:00Z">
        <w:r w:rsidR="00C20084">
          <w:t xml:space="preserve"> to the </w:t>
        </w:r>
      </w:ins>
      <w:ins w:id="44" w:author="Claudia Vitolo" w:date="2023-12-11T16:38:00Z">
        <w:r w:rsidR="00C20084">
          <w:t>developers that oversee</w:t>
        </w:r>
      </w:ins>
      <w:del w:id="45" w:author="Claudia Vitolo" w:date="2023-12-11T16:38:00Z">
        <w:r w:rsidR="00C20084" w:rsidDel="17FD06E9">
          <w:delText xml:space="preserve"> into</w:delText>
        </w:r>
      </w:del>
      <w:r w:rsidR="00C20084">
        <w:t xml:space="preserve"> the final </w:t>
      </w:r>
      <w:proofErr w:type="spellStart"/>
      <w:r w:rsidR="00C20084">
        <w:t>service</w:t>
      </w:r>
      <w:ins w:id="46" w:author="Claudia Vitolo" w:date="2023-12-11T16:38:00Z">
        <w:r w:rsidR="00C20084">
          <w:t>s</w:t>
        </w:r>
      </w:ins>
      <w:commentRangeEnd w:id="37"/>
      <w:r w:rsidR="00C20084">
        <w:rPr>
          <w:rStyle w:val="CommentReference"/>
        </w:rPr>
        <w:commentReference w:id="37"/>
      </w:r>
      <w:commentRangeEnd w:id="38"/>
      <w:r w:rsidR="00C20084">
        <w:rPr>
          <w:rStyle w:val="CommentReference"/>
        </w:rPr>
        <w:commentReference w:id="38"/>
      </w:r>
      <w:commentRangeEnd w:id="39"/>
      <w:r w:rsidR="00C20084">
        <w:rPr>
          <w:rStyle w:val="CommentReference"/>
        </w:rPr>
        <w:commentReference w:id="39"/>
      </w:r>
      <w:r>
        <w:t>This</w:t>
      </w:r>
      <w:proofErr w:type="spellEnd"/>
      <w:r>
        <w:t xml:space="preserve"> will lead to more user-friendly, intuitive, and satisfying experiences. Being involved in co-design, members of the community will be able to experience a sense of ownership and investment in DESP evolution. It will also foster innovation and creativity by bringing together diverse perspectives and ideas. This can lead to novel solutions and approaches that might not have been possible with a more limited, top-down design approach.</w:t>
      </w:r>
    </w:p>
    <w:p w14:paraId="1EBF5755" w14:textId="77777777" w:rsidR="009B0061" w:rsidRDefault="009B0061" w:rsidP="009B0061">
      <w:pPr>
        <w:numPr>
          <w:ilvl w:val="0"/>
          <w:numId w:val="97"/>
        </w:numPr>
        <w:spacing w:after="0"/>
      </w:pPr>
      <w:r>
        <w:rPr>
          <w:b/>
        </w:rPr>
        <w:lastRenderedPageBreak/>
        <w:t xml:space="preserve">Openness and transparency: </w:t>
      </w:r>
      <w:r>
        <w:t xml:space="preserve">Openness and transparency </w:t>
      </w:r>
      <w:proofErr w:type="gramStart"/>
      <w:r>
        <w:t>are considered to be</w:t>
      </w:r>
      <w:proofErr w:type="gramEnd"/>
      <w:r>
        <w:t xml:space="preserve"> amongst the core values that the Destine Users Community aims to embrace. It is crucial to foster open communication and build trust among members. Members should be encouraged to share information and insights about their experiences, knowledge on a topic, and challenges with one another. Open and accessible channels for communication should be provided so as members can share their thoughts and ideas, ask questions, and get involved in discussions. Access to information, such as documentation, product roadmaps, and development plans, should be provided. When users provide feedback or raise concerns, it's important to be responsive and transparent about how their feedback is being used. Regularly sharing updates about the progress of activities, features, or services should be enforced to build trust and demonstrate a commitment to transparency. It is also important that members </w:t>
      </w:r>
      <w:proofErr w:type="gramStart"/>
      <w:r>
        <w:t>are able to</w:t>
      </w:r>
      <w:proofErr w:type="gramEnd"/>
      <w:r>
        <w:t xml:space="preserve"> see how decisions are being made and how their feedback is being incorporated. </w:t>
      </w:r>
    </w:p>
    <w:p w14:paraId="2D862CED" w14:textId="77777777" w:rsidR="009B0061" w:rsidRDefault="009B0061" w:rsidP="009B0061">
      <w:pPr>
        <w:numPr>
          <w:ilvl w:val="0"/>
          <w:numId w:val="97"/>
        </w:numPr>
        <w:spacing w:after="0"/>
      </w:pPr>
      <w:r>
        <w:rPr>
          <w:b/>
          <w:bCs/>
        </w:rPr>
        <w:t>Diversity:</w:t>
      </w:r>
      <w:r>
        <w:t xml:space="preserve"> The </w:t>
      </w:r>
      <w:proofErr w:type="spellStart"/>
      <w:r>
        <w:t>DestinE</w:t>
      </w:r>
      <w:proofErr w:type="spellEnd"/>
      <w:r>
        <w:t xml:space="preserve"> Users Community aims to be welcoming and inclusive to individuals from diverse backgrounds, experiences, identities, and gender. To promote diversity and equality within the community, a code of conduct will be defined and made easily accessible to all members of the community and prohibit any form of discrimination and harassment. To encourage diversity and inclusivity in the community, members from different backgrounds and perspectives will be invited to join by promoting the community through various channels and ensuring that outreach efforts are inclusive. It is also important to foster an environment of mutual respect and support by encouraging members to listen to and learn from each other, as well as provide opportunities for members to participate and contribute to the community regardless of their diverse backgrounds, geographical or other differences. Additionally, the usage of gender inclusive language will be strongly promoted both in the discussions and activities (physical and virtual) and in the outreach and communication material. Moreover, it is significant to integrate inclusivity throughout the activities of user requirements and feedback collection to ensure that intersectional and diversity analyses are being mainstreamed into the design of DESP services.</w:t>
      </w:r>
    </w:p>
    <w:p w14:paraId="0F7639CC" w14:textId="77777777" w:rsidR="009B0061" w:rsidRDefault="009B0061" w:rsidP="009B0061">
      <w:pPr>
        <w:numPr>
          <w:ilvl w:val="0"/>
          <w:numId w:val="97"/>
        </w:numPr>
        <w:spacing w:after="0"/>
      </w:pPr>
      <w:commentRangeStart w:id="47"/>
      <w:commentRangeStart w:id="48"/>
      <w:commentRangeStart w:id="49"/>
      <w:r>
        <w:rPr>
          <w:b/>
          <w:bCs/>
        </w:rPr>
        <w:t>Equity</w:t>
      </w:r>
      <w:commentRangeEnd w:id="47"/>
      <w:r>
        <w:rPr>
          <w:rStyle w:val="CommentReference"/>
          <w:lang w:val="el-GR"/>
        </w:rPr>
        <w:commentReference w:id="47"/>
      </w:r>
      <w:commentRangeEnd w:id="48"/>
      <w:r>
        <w:rPr>
          <w:rStyle w:val="CommentReference"/>
          <w:lang w:val="el-GR"/>
        </w:rPr>
        <w:commentReference w:id="48"/>
      </w:r>
      <w:commentRangeEnd w:id="49"/>
      <w:r>
        <w:rPr>
          <w:rStyle w:val="CommentReference"/>
        </w:rPr>
        <w:commentReference w:id="49"/>
      </w:r>
      <w:r>
        <w:rPr>
          <w:b/>
          <w:bCs/>
        </w:rPr>
        <w:t xml:space="preserve">: </w:t>
      </w:r>
      <w:r>
        <w:t xml:space="preserve">All members within the </w:t>
      </w:r>
      <w:proofErr w:type="spellStart"/>
      <w:r>
        <w:t>DestinE</w:t>
      </w:r>
      <w:proofErr w:type="spellEnd"/>
      <w:r>
        <w:t xml:space="preserve"> Users Community should have access to the same resources and opportunities for participation and engagement regardless of their background, identity, or socio-economic status, giving priority to stakeholders from EU Member States. Training and skill-building opportunities to members of the community who may face barriers to participation should also be considered as well as engagement in outreach and recruitment efforts to attract members from underrepresented or marginalised groups including targeted advertising that reach out to diverse communities. </w:t>
      </w:r>
    </w:p>
    <w:p w14:paraId="4593F557" w14:textId="77777777" w:rsidR="009B0061" w:rsidRDefault="009B0061" w:rsidP="009B0061">
      <w:pPr>
        <w:pStyle w:val="ListParagraph"/>
        <w:numPr>
          <w:ilvl w:val="0"/>
          <w:numId w:val="97"/>
        </w:numPr>
        <w:spacing w:after="160" w:line="256" w:lineRule="auto"/>
      </w:pPr>
      <w:r>
        <w:rPr>
          <w:b/>
          <w:bCs/>
        </w:rPr>
        <w:t xml:space="preserve">Sustainability: </w:t>
      </w:r>
      <w:proofErr w:type="spellStart"/>
      <w:r>
        <w:t>DestinE</w:t>
      </w:r>
      <w:proofErr w:type="spellEnd"/>
      <w:r>
        <w:t xml:space="preserve"> Users Community should be sustainable and grow and evolve over time throughout </w:t>
      </w:r>
      <w:proofErr w:type="spellStart"/>
      <w:r>
        <w:t>DestinE</w:t>
      </w:r>
      <w:proofErr w:type="spellEnd"/>
      <w:r>
        <w:t xml:space="preserve"> initiative implementation and beyond. This requires creating a strong sense of community, ownership and fostering relationships between members. It requires also to empower community leaders to take ownership of the community and to continuously encourage community members to share their experiences and ideas through user-generated content. Collaboration among community members to foster relationships and create a sense of shared purpose should also be encouraged. Ultimately, a common online place for communication should be established and tools and guidelines for community management and uptake should be provided.</w:t>
      </w:r>
    </w:p>
    <w:p w14:paraId="73AE164C" w14:textId="420325EF" w:rsidR="009B0061" w:rsidRDefault="009B0061" w:rsidP="00447A9D">
      <w:pPr>
        <w:pStyle w:val="Heading2"/>
        <w:rPr>
          <w:rFonts w:asciiTheme="majorHAnsi" w:hAnsiTheme="majorHAnsi"/>
          <w:color w:val="365F91" w:themeColor="accent1" w:themeShade="BF"/>
          <w:szCs w:val="32"/>
        </w:rPr>
      </w:pPr>
      <w:bookmarkStart w:id="50" w:name="_Toc155973210"/>
      <w:r>
        <w:lastRenderedPageBreak/>
        <w:t>Analysis and evaluation of the external and internal environment</w:t>
      </w:r>
      <w:r w:rsidR="002C4960">
        <w:t xml:space="preserve"> of the community</w:t>
      </w:r>
      <w:bookmarkEnd w:id="50"/>
    </w:p>
    <w:p w14:paraId="789A6255" w14:textId="77777777" w:rsidR="009B0061" w:rsidRPr="00AB05E2" w:rsidRDefault="009B0061" w:rsidP="00447A9D">
      <w:pPr>
        <w:pStyle w:val="Heading2"/>
        <w:numPr>
          <w:ilvl w:val="0"/>
          <w:numId w:val="0"/>
        </w:numPr>
        <w:rPr>
          <w:rStyle w:val="Strong"/>
        </w:rPr>
      </w:pPr>
      <w:bookmarkStart w:id="51" w:name="_Toc155973211"/>
      <w:r w:rsidRPr="00AB05E2">
        <w:rPr>
          <w:rStyle w:val="Strong"/>
        </w:rPr>
        <w:t>External environment (PEST analysis)</w:t>
      </w:r>
      <w:bookmarkEnd w:id="51"/>
    </w:p>
    <w:p w14:paraId="5B8031C6" w14:textId="77777777" w:rsidR="001E2112" w:rsidRPr="001E2112" w:rsidRDefault="001E2112" w:rsidP="001E2112">
      <w:pPr>
        <w:rPr>
          <w:b/>
          <w:bCs/>
        </w:rPr>
      </w:pPr>
      <w:r w:rsidRPr="001E2112">
        <w:rPr>
          <w:b/>
          <w:bCs/>
        </w:rPr>
        <w:t>Political:</w:t>
      </w:r>
    </w:p>
    <w:p w14:paraId="60025B75" w14:textId="77777777" w:rsidR="001E2112" w:rsidRPr="001E2112" w:rsidRDefault="001E2112" w:rsidP="001E2112">
      <w:r w:rsidRPr="001E2112">
        <w:t xml:space="preserve">The political landscape, particularly driven by initiatives like the European Green Deal, provides a </w:t>
      </w:r>
      <w:proofErr w:type="spellStart"/>
      <w:r w:rsidRPr="001E2112">
        <w:t>favorable</w:t>
      </w:r>
      <w:proofErr w:type="spellEnd"/>
      <w:r w:rsidRPr="001E2112">
        <w:t xml:space="preserve"> environment for the development of a digital twin of the Earth. The commitment to climate neutrality and sustainable economic growth enhances the initiative's relevance and support. The alignment with Digital Strategy priorities further ensures that political backing facilitates transparency, accountability, and collaborative efforts between the public and private sectors, fostering an environment conducive to the initiative's success.</w:t>
      </w:r>
    </w:p>
    <w:p w14:paraId="00A5F5DF" w14:textId="77777777" w:rsidR="001E2112" w:rsidRPr="001E2112" w:rsidRDefault="001E2112" w:rsidP="001E2112">
      <w:pPr>
        <w:rPr>
          <w:b/>
          <w:bCs/>
        </w:rPr>
      </w:pPr>
      <w:r w:rsidRPr="001E2112">
        <w:rPr>
          <w:b/>
          <w:bCs/>
        </w:rPr>
        <w:t>Economic:</w:t>
      </w:r>
    </w:p>
    <w:p w14:paraId="79D618F7" w14:textId="77777777" w:rsidR="001E2112" w:rsidRPr="001E2112" w:rsidRDefault="001E2112" w:rsidP="001E2112">
      <w:r w:rsidRPr="001E2112">
        <w:t xml:space="preserve">The economic factors, shaped by recent crises such as the Covid-19 outbreak and geopolitical tensions, present both challenges and opportunities for the initiative. Economic uncertainties highlight the importance of the digital twin's role in providing a tool for </w:t>
      </w:r>
      <w:proofErr w:type="spellStart"/>
      <w:r w:rsidRPr="001E2112">
        <w:t>modeling</w:t>
      </w:r>
      <w:proofErr w:type="spellEnd"/>
      <w:r w:rsidRPr="001E2112">
        <w:t xml:space="preserve"> and simulating natural hazards, aiding in economic resilience. The initiative's success will be influenced by its ability to address economic concerns related to environmental uncertainties and contribute to stability through accurate adaptation strategies and mitigation measures.</w:t>
      </w:r>
    </w:p>
    <w:p w14:paraId="09879E26" w14:textId="77777777" w:rsidR="001E2112" w:rsidRPr="001E2112" w:rsidRDefault="001E2112" w:rsidP="001E2112">
      <w:pPr>
        <w:rPr>
          <w:b/>
          <w:bCs/>
        </w:rPr>
      </w:pPr>
      <w:r w:rsidRPr="001E2112">
        <w:rPr>
          <w:b/>
          <w:bCs/>
        </w:rPr>
        <w:t>Social:</w:t>
      </w:r>
    </w:p>
    <w:p w14:paraId="32CACB5B" w14:textId="77777777" w:rsidR="001E2112" w:rsidRPr="001E2112" w:rsidRDefault="001E2112" w:rsidP="001E2112">
      <w:r w:rsidRPr="001E2112">
        <w:t>The social fabric characterized by diversity and pluralism in Europe influences the initiative's development and adoption. EU policies on digital transformation and the reduction of social inequalities align positively with the initiative's goals. However, the challenge lies in managing the abundance of information accessible to EU citizens. The initiative's effectiveness will be influenced by its capacity to bridge the gap between information abundance and societal needs, particularly in the context of social dynamics and responses to natural disasters.</w:t>
      </w:r>
    </w:p>
    <w:p w14:paraId="7020BA4B" w14:textId="77777777" w:rsidR="001E2112" w:rsidRPr="001E2112" w:rsidRDefault="001E2112" w:rsidP="001E2112">
      <w:pPr>
        <w:rPr>
          <w:b/>
          <w:bCs/>
        </w:rPr>
      </w:pPr>
      <w:r w:rsidRPr="001E2112">
        <w:rPr>
          <w:b/>
          <w:bCs/>
        </w:rPr>
        <w:t>Technological:</w:t>
      </w:r>
    </w:p>
    <w:p w14:paraId="43132B8B" w14:textId="3297C436" w:rsidR="009B0061" w:rsidRPr="00BD4171" w:rsidRDefault="001E2112" w:rsidP="001E2112">
      <w:pPr>
        <w:rPr>
          <w:lang w:val="en-US"/>
        </w:rPr>
      </w:pPr>
      <w:r w:rsidRPr="00BD4171">
        <w:t>Technological factors play a pivotal role in shaping the initiative's trajectory. Community contribution through voluntary data sharing is crucial for enhancing data quality, accuracy, and interoperability. While advanced technologies like AI offer opportunities, the initiative must navigate associated risks in cybersecurity and data protection. Compliance with EU legal frameworks ensures responsible technological integration. The initiative's success is contingent on its ability to adapt and leverage evolving technologies within the defined regulatory landscape, ensuring a secure and technologically robust digital twin.</w:t>
      </w:r>
      <w:r w:rsidR="009B0061" w:rsidRPr="00BD4171">
        <w:rPr>
          <w:lang w:val="en-US"/>
        </w:rPr>
        <w:t xml:space="preserve"> </w:t>
      </w:r>
    </w:p>
    <w:p w14:paraId="64D2BE49" w14:textId="77777777" w:rsidR="003D6D7F" w:rsidRDefault="003D6D7F">
      <w:pPr>
        <w:spacing w:after="200"/>
        <w:jc w:val="left"/>
        <w:rPr>
          <w:rStyle w:val="Strong"/>
          <w:rFonts w:eastAsiaTheme="majorEastAsia" w:cstheme="majorBidi"/>
          <w:bCs w:val="0"/>
          <w:color w:val="1C3046"/>
          <w:sz w:val="32"/>
          <w:szCs w:val="26"/>
        </w:rPr>
      </w:pPr>
      <w:r>
        <w:rPr>
          <w:rStyle w:val="Strong"/>
        </w:rPr>
        <w:br w:type="page"/>
      </w:r>
    </w:p>
    <w:p w14:paraId="029A368D" w14:textId="4C2C9165" w:rsidR="009B0061" w:rsidRDefault="009B0061" w:rsidP="006722D1">
      <w:pPr>
        <w:pStyle w:val="Heading2"/>
        <w:numPr>
          <w:ilvl w:val="0"/>
          <w:numId w:val="0"/>
        </w:numPr>
        <w:ind w:left="576" w:hanging="576"/>
        <w:rPr>
          <w:rFonts w:asciiTheme="majorHAnsi" w:hAnsiTheme="majorHAnsi"/>
          <w:color w:val="365F91" w:themeColor="accent1" w:themeShade="BF"/>
          <w:sz w:val="26"/>
        </w:rPr>
      </w:pPr>
      <w:bookmarkStart w:id="52" w:name="_Toc155973212"/>
      <w:r w:rsidRPr="00AB05E2">
        <w:rPr>
          <w:rStyle w:val="Strong"/>
        </w:rPr>
        <w:lastRenderedPageBreak/>
        <w:t>Internal environment (SWOT analysis)</w:t>
      </w:r>
      <w:bookmarkEnd w:id="52"/>
    </w:p>
    <w:p w14:paraId="712B68A8" w14:textId="77777777" w:rsidR="009B0061" w:rsidRDefault="009B0061" w:rsidP="009B0061"/>
    <w:tbl>
      <w:tblPr>
        <w:tblStyle w:val="TableGrid"/>
        <w:tblW w:w="0" w:type="auto"/>
        <w:tblLook w:val="04A0" w:firstRow="1" w:lastRow="0" w:firstColumn="1" w:lastColumn="0" w:noHBand="0" w:noVBand="1"/>
      </w:tblPr>
      <w:tblGrid>
        <w:gridCol w:w="4508"/>
        <w:gridCol w:w="4508"/>
      </w:tblGrid>
      <w:tr w:rsidR="00AE4450" w14:paraId="2A4BE971" w14:textId="77777777" w:rsidTr="00F65304">
        <w:trPr>
          <w:trHeight w:val="346"/>
        </w:trPr>
        <w:tc>
          <w:tcPr>
            <w:tcW w:w="4508"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435941B5" w14:textId="77777777" w:rsidR="00AE4450" w:rsidRPr="00DA4655" w:rsidRDefault="00AE4450" w:rsidP="00F65304">
            <w:pPr>
              <w:spacing w:line="276" w:lineRule="auto"/>
              <w:jc w:val="center"/>
              <w:rPr>
                <w:rFonts w:eastAsiaTheme="majorEastAsia"/>
                <w:b/>
                <w:bCs/>
                <w:color w:val="FFFFFF" w:themeColor="background1"/>
                <w:lang w:val="en-US"/>
              </w:rPr>
            </w:pPr>
            <w:r>
              <w:rPr>
                <w:rFonts w:eastAsiaTheme="majorEastAsia"/>
                <w:b/>
                <w:bCs/>
                <w:color w:val="FFFFFF" w:themeColor="background1"/>
                <w:lang w:val="en-US"/>
              </w:rPr>
              <w:t>Strengths</w:t>
            </w:r>
          </w:p>
        </w:tc>
        <w:tc>
          <w:tcPr>
            <w:tcW w:w="4508"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523A86A2" w14:textId="77777777" w:rsidR="00AE4450" w:rsidRPr="00DA4655" w:rsidRDefault="00AE4450" w:rsidP="00F65304">
            <w:pPr>
              <w:spacing w:line="276" w:lineRule="auto"/>
              <w:jc w:val="center"/>
              <w:rPr>
                <w:rFonts w:eastAsiaTheme="majorEastAsia"/>
                <w:b/>
                <w:bCs/>
                <w:lang w:val="en-US"/>
              </w:rPr>
            </w:pPr>
            <w:r>
              <w:rPr>
                <w:rFonts w:eastAsiaTheme="majorEastAsia"/>
                <w:b/>
                <w:bCs/>
                <w:lang w:val="en-US"/>
              </w:rPr>
              <w:t>Weaknesses</w:t>
            </w:r>
          </w:p>
        </w:tc>
      </w:tr>
      <w:tr w:rsidR="00AE4450" w14:paraId="48D366EF" w14:textId="77777777" w:rsidTr="005276D5">
        <w:tc>
          <w:tcPr>
            <w:tcW w:w="4508" w:type="dxa"/>
            <w:tcBorders>
              <w:top w:val="single" w:sz="4" w:space="0" w:color="auto"/>
              <w:left w:val="single" w:sz="4" w:space="0" w:color="auto"/>
              <w:bottom w:val="single" w:sz="4" w:space="0" w:color="auto"/>
              <w:right w:val="single" w:sz="4" w:space="0" w:color="auto"/>
            </w:tcBorders>
            <w:hideMark/>
          </w:tcPr>
          <w:p w14:paraId="1E540DBF" w14:textId="164097C2" w:rsidR="009F2F02" w:rsidRDefault="00AE4450" w:rsidP="009D5523">
            <w:pPr>
              <w:pStyle w:val="ListParagraph"/>
              <w:numPr>
                <w:ilvl w:val="0"/>
                <w:numId w:val="98"/>
              </w:numPr>
              <w:spacing w:after="0" w:line="320" w:lineRule="exact"/>
              <w:ind w:left="173" w:hanging="142"/>
              <w:rPr>
                <w:rFonts w:eastAsiaTheme="majorEastAsia"/>
              </w:rPr>
            </w:pPr>
            <w:r w:rsidRPr="2E43AB02">
              <w:rPr>
                <w:rFonts w:eastAsiaTheme="majorEastAsia"/>
              </w:rPr>
              <w:t>Rising number of interested members</w:t>
            </w:r>
            <w:r w:rsidR="00835289">
              <w:rPr>
                <w:rFonts w:eastAsiaTheme="majorEastAsia"/>
              </w:rPr>
              <w:t xml:space="preserve"> (&gt;1300 registered members already)</w:t>
            </w:r>
            <w:r w:rsidR="009F2F02">
              <w:rPr>
                <w:rFonts w:eastAsiaTheme="majorEastAsia"/>
              </w:rPr>
              <w:t>.</w:t>
            </w:r>
          </w:p>
          <w:p w14:paraId="1425EB5A" w14:textId="77777777" w:rsidR="005D051E" w:rsidRPr="005D051E" w:rsidRDefault="005D051E" w:rsidP="009D5523">
            <w:pPr>
              <w:spacing w:after="0" w:line="320" w:lineRule="exact"/>
              <w:rPr>
                <w:rFonts w:eastAsiaTheme="majorEastAsia"/>
              </w:rPr>
            </w:pPr>
          </w:p>
          <w:p w14:paraId="5D8779D8" w14:textId="15858CDB" w:rsidR="00A92FC3" w:rsidRDefault="00AE7EB2" w:rsidP="009D5523">
            <w:pPr>
              <w:pStyle w:val="ListParagraph"/>
              <w:numPr>
                <w:ilvl w:val="0"/>
                <w:numId w:val="98"/>
              </w:numPr>
              <w:spacing w:after="0" w:line="320" w:lineRule="exact"/>
              <w:ind w:left="173" w:hanging="142"/>
              <w:rPr>
                <w:rFonts w:eastAsiaTheme="majorEastAsia"/>
              </w:rPr>
            </w:pPr>
            <w:r>
              <w:rPr>
                <w:rFonts w:eastAsiaTheme="majorEastAsia"/>
              </w:rPr>
              <w:t xml:space="preserve">Diversity of members - </w:t>
            </w:r>
            <w:r w:rsidRPr="00AE7EB2">
              <w:rPr>
                <w:rFonts w:eastAsiaTheme="majorEastAsia"/>
              </w:rPr>
              <w:t>it brings together a variety of perspectives and experiences that can be used to solve problems and innovate.</w:t>
            </w:r>
          </w:p>
          <w:p w14:paraId="2C97F3C8" w14:textId="77777777" w:rsidR="005D051E" w:rsidRPr="005D051E" w:rsidRDefault="005D051E" w:rsidP="009D5523">
            <w:pPr>
              <w:spacing w:after="0" w:line="320" w:lineRule="exact"/>
              <w:rPr>
                <w:rFonts w:eastAsiaTheme="majorEastAsia"/>
              </w:rPr>
            </w:pPr>
          </w:p>
          <w:p w14:paraId="2E500AA9" w14:textId="61196127" w:rsidR="00AE7EB2" w:rsidRDefault="00AE7EB2" w:rsidP="009D5523">
            <w:pPr>
              <w:pStyle w:val="ListParagraph"/>
              <w:numPr>
                <w:ilvl w:val="0"/>
                <w:numId w:val="98"/>
              </w:numPr>
              <w:spacing w:after="0" w:line="320" w:lineRule="exact"/>
              <w:ind w:left="173" w:hanging="142"/>
              <w:rPr>
                <w:rFonts w:eastAsiaTheme="majorEastAsia"/>
              </w:rPr>
            </w:pPr>
            <w:r>
              <w:rPr>
                <w:rFonts w:eastAsiaTheme="majorEastAsia"/>
              </w:rPr>
              <w:t>Current members are</w:t>
            </w:r>
            <w:r w:rsidR="000558E4" w:rsidRPr="000558E4">
              <w:rPr>
                <w:rFonts w:eastAsiaTheme="majorEastAsia"/>
              </w:rPr>
              <w:t xml:space="preserve"> active and engaged in the community</w:t>
            </w:r>
            <w:r w:rsidR="000558E4">
              <w:rPr>
                <w:rFonts w:eastAsiaTheme="majorEastAsia"/>
              </w:rPr>
              <w:t>.</w:t>
            </w:r>
          </w:p>
          <w:p w14:paraId="60CB539D" w14:textId="77777777" w:rsidR="005D051E" w:rsidRPr="005D051E" w:rsidRDefault="005D051E" w:rsidP="009D5523">
            <w:pPr>
              <w:spacing w:after="0" w:line="320" w:lineRule="exact"/>
              <w:rPr>
                <w:rFonts w:eastAsiaTheme="majorEastAsia"/>
              </w:rPr>
            </w:pPr>
          </w:p>
          <w:p w14:paraId="76332DCF" w14:textId="7A5B6D5F" w:rsidR="00AE4450" w:rsidRDefault="003015F6" w:rsidP="009D5523">
            <w:pPr>
              <w:pStyle w:val="ListParagraph"/>
              <w:numPr>
                <w:ilvl w:val="0"/>
                <w:numId w:val="98"/>
              </w:numPr>
              <w:spacing w:after="0" w:line="320" w:lineRule="exact"/>
              <w:ind w:left="173" w:hanging="142"/>
              <w:rPr>
                <w:rFonts w:eastAsiaTheme="majorEastAsia"/>
              </w:rPr>
            </w:pPr>
            <w:r>
              <w:rPr>
                <w:rFonts w:eastAsiaTheme="majorEastAsia"/>
              </w:rPr>
              <w:t>Regular physical</w:t>
            </w:r>
            <w:r w:rsidR="00AE4450" w:rsidRPr="2E43AB02">
              <w:rPr>
                <w:rFonts w:eastAsiaTheme="majorEastAsia"/>
              </w:rPr>
              <w:t xml:space="preserve"> meetup </w:t>
            </w:r>
            <w:r>
              <w:rPr>
                <w:rFonts w:eastAsiaTheme="majorEastAsia"/>
              </w:rPr>
              <w:t>in place</w:t>
            </w:r>
            <w:r w:rsidR="00AE4450" w:rsidRPr="2E43AB02">
              <w:rPr>
                <w:rFonts w:eastAsiaTheme="majorEastAsia"/>
              </w:rPr>
              <w:t xml:space="preserve"> (User </w:t>
            </w:r>
            <w:proofErr w:type="spellStart"/>
            <w:r w:rsidR="00AE4450" w:rsidRPr="2E43AB02">
              <w:rPr>
                <w:rFonts w:eastAsiaTheme="majorEastAsia"/>
              </w:rPr>
              <w:t>eXchange</w:t>
            </w:r>
            <w:proofErr w:type="spellEnd"/>
            <w:r w:rsidR="00AE4450" w:rsidRPr="2E43AB02">
              <w:rPr>
                <w:rFonts w:eastAsiaTheme="majorEastAsia"/>
              </w:rPr>
              <w:t xml:space="preserve"> events)</w:t>
            </w:r>
            <w:r>
              <w:rPr>
                <w:rFonts w:eastAsiaTheme="majorEastAsia"/>
              </w:rPr>
              <w:t>.</w:t>
            </w:r>
          </w:p>
          <w:p w14:paraId="28440737" w14:textId="77777777" w:rsidR="005D051E" w:rsidRPr="005D051E" w:rsidRDefault="005D051E" w:rsidP="009D5523">
            <w:pPr>
              <w:spacing w:after="0" w:line="320" w:lineRule="exact"/>
              <w:rPr>
                <w:rFonts w:eastAsiaTheme="majorEastAsia"/>
              </w:rPr>
            </w:pPr>
          </w:p>
          <w:p w14:paraId="2D4D9B02" w14:textId="114C66D6" w:rsidR="00AE4450" w:rsidRDefault="00C50D9E" w:rsidP="009D5523">
            <w:pPr>
              <w:pStyle w:val="ListParagraph"/>
              <w:numPr>
                <w:ilvl w:val="0"/>
                <w:numId w:val="98"/>
              </w:numPr>
              <w:spacing w:after="0" w:line="320" w:lineRule="exact"/>
              <w:ind w:left="173" w:hanging="142"/>
              <w:rPr>
                <w:rFonts w:eastAsiaTheme="majorEastAsia"/>
              </w:rPr>
            </w:pPr>
            <w:r>
              <w:rPr>
                <w:rFonts w:eastAsiaTheme="majorEastAsia"/>
                <w:lang w:val="en-US"/>
              </w:rPr>
              <w:t xml:space="preserve">Networking, collaboration and knowledge transfer </w:t>
            </w:r>
            <w:r w:rsidR="00EE7628">
              <w:rPr>
                <w:rFonts w:eastAsiaTheme="majorEastAsia"/>
              </w:rPr>
              <w:t>with initiatives or communities</w:t>
            </w:r>
            <w:r w:rsidR="00AE4450" w:rsidRPr="2E43AB02">
              <w:rPr>
                <w:rFonts w:eastAsiaTheme="majorEastAsia"/>
              </w:rPr>
              <w:t xml:space="preserve"> of similar </w:t>
            </w:r>
            <w:proofErr w:type="spellStart"/>
            <w:r w:rsidR="00AE4450" w:rsidRPr="2E43AB02">
              <w:rPr>
                <w:rFonts w:eastAsiaTheme="majorEastAsia"/>
              </w:rPr>
              <w:t>caliber</w:t>
            </w:r>
            <w:proofErr w:type="spellEnd"/>
            <w:r w:rsidR="00AE4450" w:rsidRPr="2E43AB02">
              <w:rPr>
                <w:rFonts w:eastAsiaTheme="majorEastAsia"/>
              </w:rPr>
              <w:t xml:space="preserve"> (</w:t>
            </w:r>
            <w:proofErr w:type="spellStart"/>
            <w:r w:rsidR="00AE4450" w:rsidRPr="2E43AB02">
              <w:rPr>
                <w:rFonts w:eastAsiaTheme="majorEastAsia"/>
              </w:rPr>
              <w:t>eg.</w:t>
            </w:r>
            <w:proofErr w:type="spellEnd"/>
            <w:r w:rsidR="00AE4450" w:rsidRPr="2E43AB02">
              <w:rPr>
                <w:rFonts w:eastAsiaTheme="majorEastAsia"/>
              </w:rPr>
              <w:t xml:space="preserve"> Copernicus)</w:t>
            </w:r>
            <w:r w:rsidR="00FD5932">
              <w:rPr>
                <w:rFonts w:eastAsiaTheme="majorEastAsia"/>
              </w:rPr>
              <w:t>.</w:t>
            </w:r>
          </w:p>
          <w:p w14:paraId="7CB6B801" w14:textId="77777777" w:rsidR="005D051E" w:rsidRPr="005D051E" w:rsidRDefault="005D051E" w:rsidP="009D5523">
            <w:pPr>
              <w:spacing w:after="0" w:line="320" w:lineRule="exact"/>
              <w:rPr>
                <w:rFonts w:eastAsiaTheme="majorEastAsia"/>
              </w:rPr>
            </w:pPr>
          </w:p>
          <w:p w14:paraId="78025749" w14:textId="77777777" w:rsidR="00FD5932" w:rsidRPr="009F7628" w:rsidRDefault="00AE4450" w:rsidP="009D5523">
            <w:pPr>
              <w:pStyle w:val="ListParagraph"/>
              <w:numPr>
                <w:ilvl w:val="0"/>
                <w:numId w:val="98"/>
              </w:numPr>
              <w:spacing w:after="0" w:line="320" w:lineRule="exact"/>
              <w:ind w:left="173" w:hanging="142"/>
              <w:rPr>
                <w:rFonts w:eastAsiaTheme="majorEastAsia"/>
              </w:rPr>
            </w:pPr>
            <w:r w:rsidRPr="2E43AB02">
              <w:rPr>
                <w:rFonts w:eastAsiaTheme="majorEastAsia"/>
              </w:rPr>
              <w:t xml:space="preserve"> </w:t>
            </w:r>
            <w:r w:rsidR="00FD5932">
              <w:rPr>
                <w:rFonts w:eastAsiaTheme="majorEastAsia"/>
              </w:rPr>
              <w:t xml:space="preserve">Diverse </w:t>
            </w:r>
            <w:r w:rsidR="00001B9A">
              <w:rPr>
                <w:rFonts w:eastAsiaTheme="majorEastAsia"/>
                <w:lang w:val="en-US"/>
              </w:rPr>
              <w:t xml:space="preserve">Use Cases are being developed </w:t>
            </w:r>
            <w:r w:rsidR="00FD5932">
              <w:rPr>
                <w:rFonts w:eastAsiaTheme="majorEastAsia"/>
                <w:lang w:val="en-US"/>
              </w:rPr>
              <w:t>bringing their communities onboard.</w:t>
            </w:r>
          </w:p>
          <w:p w14:paraId="316515D8" w14:textId="022D7194" w:rsidR="009F7628" w:rsidRPr="005D4DE7" w:rsidRDefault="009F7628" w:rsidP="005D4DE7">
            <w:pPr>
              <w:spacing w:after="0" w:line="320" w:lineRule="exact"/>
              <w:rPr>
                <w:rFonts w:eastAsiaTheme="majorEastAsia"/>
              </w:rPr>
            </w:pPr>
          </w:p>
          <w:p w14:paraId="15407857" w14:textId="3EDBDF66" w:rsidR="005D051E" w:rsidRPr="00B93A07" w:rsidRDefault="005D051E" w:rsidP="009D5523">
            <w:pPr>
              <w:pStyle w:val="ListParagraph"/>
              <w:spacing w:after="0" w:line="320" w:lineRule="exact"/>
              <w:ind w:left="173"/>
              <w:rPr>
                <w:rFonts w:eastAsiaTheme="majorEastAsia"/>
              </w:rPr>
            </w:pPr>
          </w:p>
        </w:tc>
        <w:tc>
          <w:tcPr>
            <w:tcW w:w="4508" w:type="dxa"/>
            <w:tcBorders>
              <w:top w:val="single" w:sz="4" w:space="0" w:color="auto"/>
              <w:left w:val="single" w:sz="4" w:space="0" w:color="auto"/>
              <w:bottom w:val="single" w:sz="4" w:space="0" w:color="auto"/>
              <w:right w:val="single" w:sz="4" w:space="0" w:color="auto"/>
            </w:tcBorders>
            <w:hideMark/>
          </w:tcPr>
          <w:p w14:paraId="7783C53B" w14:textId="3AA806E6" w:rsidR="00810E3D" w:rsidRPr="00810E3D" w:rsidRDefault="0053327C" w:rsidP="009D5523">
            <w:pPr>
              <w:pStyle w:val="ListParagraph"/>
              <w:numPr>
                <w:ilvl w:val="0"/>
                <w:numId w:val="98"/>
              </w:numPr>
              <w:spacing w:after="0" w:line="320" w:lineRule="exact"/>
              <w:ind w:left="173" w:hanging="142"/>
              <w:rPr>
                <w:rFonts w:eastAsiaTheme="majorEastAsia"/>
              </w:rPr>
            </w:pPr>
            <w:proofErr w:type="spellStart"/>
            <w:r w:rsidRPr="0053327C">
              <w:rPr>
                <w:rFonts w:eastAsiaTheme="majorEastAsia"/>
              </w:rPr>
              <w:t>DestinE</w:t>
            </w:r>
            <w:proofErr w:type="spellEnd"/>
            <w:r w:rsidRPr="0053327C">
              <w:rPr>
                <w:rFonts w:eastAsiaTheme="majorEastAsia"/>
              </w:rPr>
              <w:t xml:space="preserve"> is not very well known outside of its immediate community. This lack of awareness makes it difficult to attract new members</w:t>
            </w:r>
            <w:r w:rsidR="00434CFF">
              <w:rPr>
                <w:rFonts w:eastAsiaTheme="majorEastAsia"/>
              </w:rPr>
              <w:t xml:space="preserve"> of all potential groups of users</w:t>
            </w:r>
            <w:r w:rsidRPr="0053327C">
              <w:rPr>
                <w:rFonts w:eastAsiaTheme="majorEastAsia"/>
              </w:rPr>
              <w:t>.</w:t>
            </w:r>
          </w:p>
          <w:p w14:paraId="13D6FB9B" w14:textId="77777777" w:rsidR="005D051E" w:rsidRDefault="005D051E" w:rsidP="009D5523">
            <w:pPr>
              <w:pStyle w:val="ListParagraph"/>
              <w:spacing w:after="0" w:line="320" w:lineRule="exact"/>
              <w:ind w:left="173"/>
              <w:rPr>
                <w:rFonts w:eastAsiaTheme="majorEastAsia"/>
              </w:rPr>
            </w:pPr>
          </w:p>
          <w:p w14:paraId="3527998E" w14:textId="25E0F9C8" w:rsidR="003F05C7" w:rsidRDefault="003F05C7" w:rsidP="009D5523">
            <w:pPr>
              <w:pStyle w:val="ListParagraph"/>
              <w:numPr>
                <w:ilvl w:val="0"/>
                <w:numId w:val="98"/>
              </w:numPr>
              <w:spacing w:after="0" w:line="320" w:lineRule="exact"/>
              <w:ind w:left="173" w:hanging="142"/>
              <w:rPr>
                <w:rFonts w:eastAsiaTheme="majorEastAsia"/>
              </w:rPr>
            </w:pPr>
            <w:r>
              <w:rPr>
                <w:rFonts w:eastAsiaTheme="majorEastAsia"/>
              </w:rPr>
              <w:t>No dedicated social media in place</w:t>
            </w:r>
            <w:r w:rsidR="00D33DD4">
              <w:rPr>
                <w:rFonts w:eastAsiaTheme="majorEastAsia"/>
              </w:rPr>
              <w:t>.</w:t>
            </w:r>
          </w:p>
          <w:p w14:paraId="1EBA25CD" w14:textId="77777777" w:rsidR="005D051E" w:rsidRPr="005D051E" w:rsidRDefault="005D051E" w:rsidP="009D5523">
            <w:pPr>
              <w:spacing w:after="0" w:line="320" w:lineRule="exact"/>
              <w:rPr>
                <w:rFonts w:eastAsiaTheme="majorEastAsia"/>
              </w:rPr>
            </w:pPr>
          </w:p>
          <w:p w14:paraId="783C03A4" w14:textId="16415FB6" w:rsidR="004E7567" w:rsidRDefault="005D051E" w:rsidP="009D5523">
            <w:pPr>
              <w:pStyle w:val="ListParagraph"/>
              <w:numPr>
                <w:ilvl w:val="0"/>
                <w:numId w:val="98"/>
              </w:numPr>
              <w:spacing w:after="0" w:line="320" w:lineRule="exact"/>
              <w:ind w:left="173" w:hanging="142"/>
              <w:rPr>
                <w:rFonts w:eastAsiaTheme="majorEastAsia"/>
              </w:rPr>
            </w:pPr>
            <w:r>
              <w:rPr>
                <w:rFonts w:eastAsiaTheme="majorEastAsia"/>
              </w:rPr>
              <w:t xml:space="preserve">Lack of </w:t>
            </w:r>
            <w:r w:rsidR="00065740">
              <w:rPr>
                <w:rFonts w:eastAsiaTheme="majorEastAsia"/>
              </w:rPr>
              <w:t>a common online “place” where community members and/or users can interact</w:t>
            </w:r>
            <w:r w:rsidR="00D97D56">
              <w:rPr>
                <w:rFonts w:eastAsiaTheme="majorEastAsia"/>
              </w:rPr>
              <w:t>.</w:t>
            </w:r>
          </w:p>
          <w:p w14:paraId="3164913B" w14:textId="77777777" w:rsidR="00137BE7" w:rsidRDefault="00137BE7" w:rsidP="002A6377">
            <w:pPr>
              <w:rPr>
                <w:rFonts w:eastAsiaTheme="majorEastAsia"/>
              </w:rPr>
            </w:pPr>
          </w:p>
          <w:p w14:paraId="0DE86C45" w14:textId="77777777" w:rsidR="002A6377" w:rsidRDefault="002A6377" w:rsidP="002A6377">
            <w:pPr>
              <w:pStyle w:val="ListParagraph"/>
              <w:numPr>
                <w:ilvl w:val="0"/>
                <w:numId w:val="98"/>
              </w:numPr>
              <w:spacing w:after="0" w:line="320" w:lineRule="exact"/>
              <w:ind w:left="173" w:hanging="142"/>
              <w:rPr>
                <w:rFonts w:eastAsiaTheme="majorEastAsia"/>
              </w:rPr>
            </w:pPr>
            <w:r w:rsidRPr="2E43AB02">
              <w:rPr>
                <w:rFonts w:eastAsiaTheme="majorEastAsia"/>
              </w:rPr>
              <w:t>Currently limited exposure of what the platform could be, to end users</w:t>
            </w:r>
            <w:r>
              <w:rPr>
                <w:rFonts w:eastAsiaTheme="majorEastAsia"/>
              </w:rPr>
              <w:t>.</w:t>
            </w:r>
          </w:p>
          <w:p w14:paraId="24272CA5" w14:textId="77777777" w:rsidR="002A6377" w:rsidRPr="002A6377" w:rsidRDefault="002A6377" w:rsidP="002A6377">
            <w:pPr>
              <w:rPr>
                <w:rFonts w:eastAsiaTheme="majorEastAsia"/>
              </w:rPr>
            </w:pPr>
          </w:p>
          <w:p w14:paraId="189936AE" w14:textId="30EF3DB4" w:rsidR="00137BE7" w:rsidRPr="008327FD" w:rsidRDefault="00137BE7" w:rsidP="008327FD">
            <w:pPr>
              <w:spacing w:after="0" w:line="320" w:lineRule="exact"/>
              <w:rPr>
                <w:rFonts w:eastAsiaTheme="majorEastAsia"/>
              </w:rPr>
            </w:pPr>
          </w:p>
        </w:tc>
      </w:tr>
      <w:tr w:rsidR="00AE4450" w14:paraId="08F91933" w14:textId="77777777" w:rsidTr="00F65304">
        <w:tc>
          <w:tcPr>
            <w:tcW w:w="4508"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center"/>
            <w:hideMark/>
          </w:tcPr>
          <w:p w14:paraId="7120C1BA" w14:textId="77777777" w:rsidR="00AE4450" w:rsidRPr="00DA4655" w:rsidRDefault="00AE4450" w:rsidP="00F65304">
            <w:pPr>
              <w:spacing w:line="276" w:lineRule="auto"/>
              <w:jc w:val="center"/>
              <w:rPr>
                <w:rFonts w:eastAsiaTheme="majorEastAsia"/>
                <w:b/>
                <w:bCs/>
                <w:lang w:val="en-US"/>
              </w:rPr>
            </w:pPr>
            <w:r>
              <w:rPr>
                <w:rFonts w:eastAsiaTheme="majorEastAsia"/>
                <w:b/>
                <w:bCs/>
                <w:lang w:val="en-US"/>
              </w:rPr>
              <w:t>Threats</w:t>
            </w:r>
          </w:p>
        </w:tc>
        <w:tc>
          <w:tcPr>
            <w:tcW w:w="4508" w:type="dxa"/>
            <w:tcBorders>
              <w:top w:val="single" w:sz="4" w:space="0" w:color="auto"/>
              <w:left w:val="single" w:sz="4" w:space="0" w:color="auto"/>
              <w:bottom w:val="single" w:sz="4" w:space="0" w:color="auto"/>
              <w:right w:val="single" w:sz="4" w:space="0" w:color="auto"/>
            </w:tcBorders>
            <w:shd w:val="clear" w:color="auto" w:fill="92D050"/>
            <w:hideMark/>
          </w:tcPr>
          <w:p w14:paraId="10B4F3C9" w14:textId="77777777" w:rsidR="00AE4450" w:rsidRPr="00DA4655" w:rsidRDefault="00AE4450" w:rsidP="005276D5">
            <w:pPr>
              <w:spacing w:line="276" w:lineRule="auto"/>
              <w:jc w:val="center"/>
              <w:rPr>
                <w:rFonts w:eastAsiaTheme="majorEastAsia"/>
                <w:b/>
                <w:bCs/>
                <w:color w:val="FFFFFF" w:themeColor="background1"/>
                <w:lang w:val="en-US"/>
              </w:rPr>
            </w:pPr>
            <w:r>
              <w:rPr>
                <w:rFonts w:eastAsiaTheme="majorEastAsia"/>
                <w:b/>
                <w:bCs/>
                <w:color w:val="FFFFFF" w:themeColor="background1"/>
                <w:lang w:val="en-US"/>
              </w:rPr>
              <w:t>Opportunities</w:t>
            </w:r>
          </w:p>
        </w:tc>
      </w:tr>
      <w:tr w:rsidR="00AE4450" w14:paraId="0C6AC7F5" w14:textId="77777777" w:rsidTr="005276D5">
        <w:tc>
          <w:tcPr>
            <w:tcW w:w="4508" w:type="dxa"/>
            <w:tcBorders>
              <w:top w:val="single" w:sz="4" w:space="0" w:color="auto"/>
              <w:left w:val="single" w:sz="4" w:space="0" w:color="auto"/>
              <w:bottom w:val="single" w:sz="4" w:space="0" w:color="auto"/>
              <w:right w:val="single" w:sz="4" w:space="0" w:color="auto"/>
            </w:tcBorders>
          </w:tcPr>
          <w:p w14:paraId="68464E88" w14:textId="3CCC2008" w:rsidR="00AE4450" w:rsidRPr="0023457E" w:rsidRDefault="004E7567" w:rsidP="009D5523">
            <w:pPr>
              <w:pStyle w:val="ListParagraph"/>
              <w:numPr>
                <w:ilvl w:val="0"/>
                <w:numId w:val="98"/>
              </w:numPr>
              <w:spacing w:after="0" w:line="320" w:lineRule="exact"/>
              <w:ind w:left="173" w:hanging="142"/>
              <w:rPr>
                <w:rFonts w:eastAsiaTheme="majorEastAsia"/>
              </w:rPr>
            </w:pPr>
            <w:r>
              <w:rPr>
                <w:rFonts w:eastAsiaTheme="majorEastAsia"/>
                <w:lang w:val="en-US"/>
              </w:rPr>
              <w:t xml:space="preserve">Delays in making </w:t>
            </w:r>
            <w:proofErr w:type="spellStart"/>
            <w:r>
              <w:rPr>
                <w:rFonts w:eastAsiaTheme="majorEastAsia"/>
                <w:lang w:val="en-US"/>
              </w:rPr>
              <w:t>D</w:t>
            </w:r>
            <w:r w:rsidR="002C4960">
              <w:rPr>
                <w:rFonts w:eastAsiaTheme="majorEastAsia"/>
                <w:lang w:val="en-US"/>
              </w:rPr>
              <w:t>estinE</w:t>
            </w:r>
            <w:proofErr w:type="spellEnd"/>
            <w:r w:rsidR="002C4960">
              <w:rPr>
                <w:rFonts w:eastAsiaTheme="majorEastAsia"/>
                <w:lang w:val="en-US"/>
              </w:rPr>
              <w:t xml:space="preserve"> components available to the community</w:t>
            </w:r>
            <w:r w:rsidR="0023457E">
              <w:rPr>
                <w:rFonts w:eastAsiaTheme="majorEastAsia"/>
                <w:lang w:val="en-US"/>
              </w:rPr>
              <w:t>.</w:t>
            </w:r>
          </w:p>
          <w:p w14:paraId="5674FB99" w14:textId="4D9CFE93" w:rsidR="0023457E" w:rsidRPr="0023457E" w:rsidRDefault="0023457E" w:rsidP="009D5523">
            <w:pPr>
              <w:spacing w:after="0" w:line="320" w:lineRule="exact"/>
              <w:ind w:left="31"/>
              <w:rPr>
                <w:rFonts w:eastAsiaTheme="majorEastAsia"/>
              </w:rPr>
            </w:pPr>
          </w:p>
          <w:p w14:paraId="0A49A2B5" w14:textId="77777777" w:rsidR="0023457E" w:rsidRDefault="0023457E" w:rsidP="009D5523">
            <w:pPr>
              <w:pStyle w:val="ListParagraph"/>
              <w:numPr>
                <w:ilvl w:val="0"/>
                <w:numId w:val="98"/>
              </w:numPr>
              <w:spacing w:after="0" w:line="320" w:lineRule="exact"/>
              <w:ind w:left="173" w:hanging="142"/>
              <w:rPr>
                <w:rFonts w:eastAsiaTheme="majorEastAsia"/>
              </w:rPr>
            </w:pPr>
            <w:r w:rsidRPr="2E43AB02">
              <w:rPr>
                <w:rFonts w:eastAsiaTheme="majorEastAsia"/>
              </w:rPr>
              <w:t>Large number of user base making the congregation of the entire community in real life challenging</w:t>
            </w:r>
            <w:r>
              <w:rPr>
                <w:rFonts w:eastAsiaTheme="majorEastAsia"/>
              </w:rPr>
              <w:t>.</w:t>
            </w:r>
          </w:p>
          <w:p w14:paraId="45F3AF67" w14:textId="77777777" w:rsidR="0021468B" w:rsidRPr="0021468B" w:rsidRDefault="0021468B" w:rsidP="009D5523">
            <w:pPr>
              <w:pStyle w:val="ListParagraph"/>
              <w:rPr>
                <w:rFonts w:eastAsiaTheme="majorEastAsia"/>
              </w:rPr>
            </w:pPr>
          </w:p>
          <w:p w14:paraId="4C27D76C" w14:textId="77777777" w:rsidR="0021468B" w:rsidRDefault="0021468B" w:rsidP="009D5523">
            <w:pPr>
              <w:pStyle w:val="ListParagraph"/>
              <w:numPr>
                <w:ilvl w:val="0"/>
                <w:numId w:val="98"/>
              </w:numPr>
              <w:spacing w:after="0" w:line="320" w:lineRule="exact"/>
              <w:ind w:left="173" w:hanging="142"/>
              <w:rPr>
                <w:rFonts w:eastAsiaTheme="majorEastAsia"/>
              </w:rPr>
            </w:pPr>
            <w:r w:rsidRPr="0021468B">
              <w:rPr>
                <w:rFonts w:eastAsiaTheme="majorEastAsia"/>
              </w:rPr>
              <w:t>The decentralized nature of the community could lead to fragmentation and siloed efforts, hindering collaboration and collective impact.</w:t>
            </w:r>
          </w:p>
          <w:p w14:paraId="2F802B1E" w14:textId="77777777" w:rsidR="009D5523" w:rsidRPr="009D5523" w:rsidRDefault="009D5523" w:rsidP="009D5523">
            <w:pPr>
              <w:pStyle w:val="ListParagraph"/>
              <w:rPr>
                <w:rFonts w:eastAsiaTheme="majorEastAsia"/>
              </w:rPr>
            </w:pPr>
          </w:p>
          <w:p w14:paraId="10E3AD07" w14:textId="537D61FE" w:rsidR="009D5523" w:rsidRPr="0023457E" w:rsidRDefault="00295FF7" w:rsidP="009D5523">
            <w:pPr>
              <w:pStyle w:val="ListParagraph"/>
              <w:numPr>
                <w:ilvl w:val="0"/>
                <w:numId w:val="98"/>
              </w:numPr>
              <w:spacing w:after="0" w:line="320" w:lineRule="exact"/>
              <w:ind w:left="173" w:hanging="142"/>
              <w:rPr>
                <w:rFonts w:eastAsiaTheme="majorEastAsia"/>
              </w:rPr>
            </w:pPr>
            <w:r w:rsidRPr="00295FF7">
              <w:rPr>
                <w:rFonts w:eastAsiaTheme="majorEastAsia"/>
              </w:rPr>
              <w:t>Maintaining the community's open and collaborative nature</w:t>
            </w:r>
            <w:r>
              <w:rPr>
                <w:rFonts w:eastAsiaTheme="majorEastAsia"/>
              </w:rPr>
              <w:t>.</w:t>
            </w:r>
          </w:p>
        </w:tc>
        <w:tc>
          <w:tcPr>
            <w:tcW w:w="4508" w:type="dxa"/>
            <w:tcBorders>
              <w:top w:val="single" w:sz="4" w:space="0" w:color="auto"/>
              <w:left w:val="single" w:sz="4" w:space="0" w:color="auto"/>
              <w:bottom w:val="single" w:sz="4" w:space="0" w:color="auto"/>
              <w:right w:val="single" w:sz="4" w:space="0" w:color="auto"/>
            </w:tcBorders>
            <w:hideMark/>
          </w:tcPr>
          <w:p w14:paraId="0971B246" w14:textId="08A66A4B" w:rsidR="00AE4450" w:rsidRDefault="00181326" w:rsidP="009D5523">
            <w:pPr>
              <w:pStyle w:val="ListParagraph"/>
              <w:numPr>
                <w:ilvl w:val="0"/>
                <w:numId w:val="98"/>
              </w:numPr>
              <w:spacing w:after="0" w:line="320" w:lineRule="exact"/>
              <w:ind w:left="173" w:hanging="142"/>
              <w:rPr>
                <w:rFonts w:eastAsiaTheme="majorEastAsia"/>
              </w:rPr>
            </w:pPr>
            <w:r>
              <w:rPr>
                <w:rFonts w:eastAsiaTheme="majorEastAsia"/>
              </w:rPr>
              <w:t>Promote codesign mentality</w:t>
            </w:r>
            <w:r w:rsidR="00AE4450" w:rsidRPr="2E43AB02">
              <w:rPr>
                <w:rFonts w:eastAsiaTheme="majorEastAsia"/>
              </w:rPr>
              <w:t xml:space="preserve"> as a </w:t>
            </w:r>
            <w:r w:rsidR="00D97D56">
              <w:rPr>
                <w:rFonts w:eastAsiaTheme="majorEastAsia"/>
              </w:rPr>
              <w:t>community</w:t>
            </w:r>
            <w:r w:rsidR="00AE4450" w:rsidRPr="2E43AB02">
              <w:rPr>
                <w:rFonts w:eastAsiaTheme="majorEastAsia"/>
              </w:rPr>
              <w:t xml:space="preserve"> umbrella</w:t>
            </w:r>
            <w:r w:rsidR="00D97D56">
              <w:rPr>
                <w:rFonts w:eastAsiaTheme="majorEastAsia"/>
              </w:rPr>
              <w:t>.</w:t>
            </w:r>
          </w:p>
          <w:p w14:paraId="7256942C" w14:textId="77777777" w:rsidR="00181326" w:rsidRDefault="00181326" w:rsidP="00181326">
            <w:pPr>
              <w:pStyle w:val="ListParagraph"/>
              <w:spacing w:after="0" w:line="320" w:lineRule="exact"/>
              <w:ind w:left="173"/>
              <w:rPr>
                <w:rFonts w:eastAsiaTheme="majorEastAsia"/>
              </w:rPr>
            </w:pPr>
          </w:p>
          <w:p w14:paraId="74E6E74A" w14:textId="11943ED4" w:rsidR="00181326" w:rsidRDefault="00181326" w:rsidP="009D5523">
            <w:pPr>
              <w:pStyle w:val="ListParagraph"/>
              <w:numPr>
                <w:ilvl w:val="0"/>
                <w:numId w:val="98"/>
              </w:numPr>
              <w:spacing w:after="0" w:line="320" w:lineRule="exact"/>
              <w:ind w:left="173" w:hanging="142"/>
              <w:rPr>
                <w:rFonts w:eastAsiaTheme="majorEastAsia"/>
              </w:rPr>
            </w:pPr>
            <w:r>
              <w:rPr>
                <w:rFonts w:eastAsiaTheme="majorEastAsia"/>
              </w:rPr>
              <w:t>P</w:t>
            </w:r>
            <w:r w:rsidRPr="00181326">
              <w:rPr>
                <w:rFonts w:eastAsiaTheme="majorEastAsia"/>
              </w:rPr>
              <w:t xml:space="preserve">artnerships or collaborations with other </w:t>
            </w:r>
            <w:r>
              <w:rPr>
                <w:rFonts w:eastAsiaTheme="majorEastAsia"/>
              </w:rPr>
              <w:t xml:space="preserve">existing </w:t>
            </w:r>
            <w:r w:rsidRPr="00181326">
              <w:rPr>
                <w:rFonts w:eastAsiaTheme="majorEastAsia"/>
              </w:rPr>
              <w:t>communities or</w:t>
            </w:r>
            <w:r>
              <w:rPr>
                <w:rFonts w:eastAsiaTheme="majorEastAsia"/>
              </w:rPr>
              <w:t xml:space="preserve"> initiatives.</w:t>
            </w:r>
          </w:p>
          <w:p w14:paraId="5E672083" w14:textId="77777777" w:rsidR="00D14904" w:rsidRPr="00D14904" w:rsidRDefault="00D14904" w:rsidP="00D14904">
            <w:pPr>
              <w:pStyle w:val="ListParagraph"/>
              <w:rPr>
                <w:rFonts w:eastAsiaTheme="majorEastAsia"/>
              </w:rPr>
            </w:pPr>
          </w:p>
          <w:p w14:paraId="1B170D54" w14:textId="4D874260" w:rsidR="00D14904" w:rsidRDefault="00D14904" w:rsidP="009D5523">
            <w:pPr>
              <w:pStyle w:val="ListParagraph"/>
              <w:numPr>
                <w:ilvl w:val="0"/>
                <w:numId w:val="98"/>
              </w:numPr>
              <w:spacing w:after="0" w:line="320" w:lineRule="exact"/>
              <w:ind w:left="173" w:hanging="142"/>
              <w:rPr>
                <w:rFonts w:eastAsiaTheme="majorEastAsia"/>
              </w:rPr>
            </w:pPr>
            <w:r w:rsidRPr="00D14904">
              <w:rPr>
                <w:rFonts w:eastAsiaTheme="majorEastAsia"/>
              </w:rPr>
              <w:t xml:space="preserve">Technological </w:t>
            </w:r>
            <w:r>
              <w:rPr>
                <w:rFonts w:eastAsiaTheme="majorEastAsia"/>
              </w:rPr>
              <w:t>a</w:t>
            </w:r>
            <w:r w:rsidRPr="00D14904">
              <w:rPr>
                <w:rFonts w:eastAsiaTheme="majorEastAsia"/>
              </w:rPr>
              <w:t>dvancements</w:t>
            </w:r>
            <w:r>
              <w:rPr>
                <w:rFonts w:eastAsiaTheme="majorEastAsia"/>
              </w:rPr>
              <w:t xml:space="preserve"> to l</w:t>
            </w:r>
            <w:r w:rsidRPr="00D14904">
              <w:rPr>
                <w:rFonts w:eastAsiaTheme="majorEastAsia"/>
              </w:rPr>
              <w:t>everage new technologies or tools to enhance community engagement.</w:t>
            </w:r>
          </w:p>
          <w:p w14:paraId="59440515" w14:textId="77777777" w:rsidR="00181326" w:rsidRPr="00181326" w:rsidRDefault="00181326" w:rsidP="00181326">
            <w:pPr>
              <w:pStyle w:val="ListParagraph"/>
              <w:rPr>
                <w:rFonts w:eastAsiaTheme="majorEastAsia"/>
              </w:rPr>
            </w:pPr>
          </w:p>
          <w:p w14:paraId="69D0DAE7" w14:textId="721EB066" w:rsidR="005D4DE7" w:rsidRDefault="005D4DE7" w:rsidP="009D5523">
            <w:pPr>
              <w:pStyle w:val="ListParagraph"/>
              <w:numPr>
                <w:ilvl w:val="0"/>
                <w:numId w:val="98"/>
              </w:numPr>
              <w:spacing w:after="0" w:line="320" w:lineRule="exact"/>
              <w:ind w:left="173" w:hanging="142"/>
              <w:rPr>
                <w:rFonts w:eastAsiaTheme="majorEastAsia"/>
              </w:rPr>
            </w:pPr>
            <w:r>
              <w:rPr>
                <w:rFonts w:eastAsiaTheme="majorEastAsia"/>
              </w:rPr>
              <w:t>Funding opportunities</w:t>
            </w:r>
            <w:r w:rsidR="008B344B">
              <w:rPr>
                <w:rFonts w:eastAsiaTheme="majorEastAsia"/>
              </w:rPr>
              <w:t xml:space="preserve"> for new projects and collaborations under the </w:t>
            </w:r>
            <w:proofErr w:type="spellStart"/>
            <w:r w:rsidR="008B344B">
              <w:rPr>
                <w:rFonts w:eastAsiaTheme="majorEastAsia"/>
              </w:rPr>
              <w:t>DestinE</w:t>
            </w:r>
            <w:proofErr w:type="spellEnd"/>
            <w:r w:rsidR="008B344B">
              <w:rPr>
                <w:rFonts w:eastAsiaTheme="majorEastAsia"/>
              </w:rPr>
              <w:t xml:space="preserve"> umbrella raise awareness and engagement about the community.</w:t>
            </w:r>
          </w:p>
        </w:tc>
      </w:tr>
    </w:tbl>
    <w:p w14:paraId="25673D7F" w14:textId="77777777" w:rsidR="009B0061" w:rsidRPr="00F65304" w:rsidRDefault="009B0061" w:rsidP="009B0061">
      <w:pPr>
        <w:rPr>
          <w:rFonts w:asciiTheme="minorHAnsi" w:hAnsiTheme="minorHAnsi"/>
        </w:rPr>
      </w:pPr>
    </w:p>
    <w:p w14:paraId="459EE008" w14:textId="5356124C" w:rsidR="009B0061" w:rsidRDefault="009B0061" w:rsidP="00447A9D">
      <w:pPr>
        <w:pStyle w:val="Heading2"/>
        <w:rPr>
          <w:lang w:val="en-US"/>
        </w:rPr>
      </w:pPr>
      <w:bookmarkStart w:id="53" w:name="_Toc155973213"/>
      <w:r>
        <w:lastRenderedPageBreak/>
        <w:t>Strategic Objectives</w:t>
      </w:r>
      <w:bookmarkEnd w:id="53"/>
      <w:r>
        <w:t xml:space="preserve"> </w:t>
      </w:r>
    </w:p>
    <w:tbl>
      <w:tblPr>
        <w:tblStyle w:val="TableGrid"/>
        <w:tblW w:w="0" w:type="auto"/>
        <w:tblLook w:val="04A0" w:firstRow="1" w:lastRow="0" w:firstColumn="1" w:lastColumn="0" w:noHBand="0" w:noVBand="1"/>
      </w:tblPr>
      <w:tblGrid>
        <w:gridCol w:w="8926"/>
      </w:tblGrid>
      <w:tr w:rsidR="00656F21" w14:paraId="74CA902F" w14:textId="77777777" w:rsidTr="00656F21">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057E6D" w14:textId="77777777" w:rsidR="00656F21" w:rsidRDefault="00656F21">
            <w:pPr>
              <w:spacing w:after="0"/>
              <w:jc w:val="center"/>
              <w:rPr>
                <w:b/>
                <w:bCs/>
              </w:rPr>
            </w:pPr>
            <w:r>
              <w:rPr>
                <w:b/>
                <w:bCs/>
              </w:rPr>
              <w:t>Short – Term Objectives (2024)</w:t>
            </w:r>
          </w:p>
        </w:tc>
      </w:tr>
      <w:tr w:rsidR="00E518C3" w14:paraId="6AF3F3E5" w14:textId="77777777">
        <w:trPr>
          <w:trHeight w:val="734"/>
        </w:trPr>
        <w:tc>
          <w:tcPr>
            <w:tcW w:w="8926" w:type="dxa"/>
            <w:tcBorders>
              <w:top w:val="single" w:sz="4" w:space="0" w:color="auto"/>
              <w:left w:val="single" w:sz="4" w:space="0" w:color="auto"/>
              <w:right w:val="single" w:sz="4" w:space="0" w:color="auto"/>
            </w:tcBorders>
            <w:shd w:val="clear" w:color="auto" w:fill="EEECE1" w:themeFill="background2"/>
            <w:vAlign w:val="center"/>
            <w:hideMark/>
          </w:tcPr>
          <w:p w14:paraId="1A0A42ED" w14:textId="77777777" w:rsidR="00E518C3" w:rsidRDefault="00E518C3">
            <w:pPr>
              <w:spacing w:after="0"/>
              <w:jc w:val="center"/>
            </w:pPr>
            <w:r>
              <w:t>STO1 – Community Members base expansion to 3K by the end of 2024</w:t>
            </w:r>
          </w:p>
        </w:tc>
      </w:tr>
      <w:tr w:rsidR="00E518C3" w14:paraId="5796BC6F" w14:textId="77777777">
        <w:trPr>
          <w:trHeight w:val="791"/>
        </w:trPr>
        <w:tc>
          <w:tcPr>
            <w:tcW w:w="8926" w:type="dxa"/>
            <w:tcBorders>
              <w:top w:val="single" w:sz="24" w:space="0" w:color="auto"/>
              <w:left w:val="single" w:sz="4" w:space="0" w:color="auto"/>
              <w:right w:val="single" w:sz="4" w:space="0" w:color="auto"/>
            </w:tcBorders>
            <w:vAlign w:val="center"/>
            <w:hideMark/>
          </w:tcPr>
          <w:p w14:paraId="2EC18657" w14:textId="40E852D2" w:rsidR="00E518C3" w:rsidRDefault="00E518C3">
            <w:pPr>
              <w:spacing w:after="0"/>
              <w:jc w:val="center"/>
            </w:pPr>
            <w:r>
              <w:t xml:space="preserve">STO2 – </w:t>
            </w:r>
            <w:r w:rsidRPr="00DD65A9">
              <w:t>Enforce user interaction with DESP platform – reach 1K registrations by the end of 2024</w:t>
            </w:r>
          </w:p>
        </w:tc>
      </w:tr>
      <w:tr w:rsidR="00E518C3" w14:paraId="02CCAED5" w14:textId="77777777">
        <w:trPr>
          <w:trHeight w:val="597"/>
        </w:trPr>
        <w:tc>
          <w:tcPr>
            <w:tcW w:w="8926" w:type="dxa"/>
            <w:tcBorders>
              <w:top w:val="single" w:sz="24" w:space="0" w:color="auto"/>
              <w:left w:val="single" w:sz="4" w:space="0" w:color="auto"/>
              <w:right w:val="single" w:sz="4" w:space="0" w:color="auto"/>
            </w:tcBorders>
            <w:shd w:val="clear" w:color="auto" w:fill="EEECE1" w:themeFill="background2"/>
            <w:vAlign w:val="center"/>
            <w:hideMark/>
          </w:tcPr>
          <w:p w14:paraId="7EB35C32" w14:textId="77777777" w:rsidR="00E518C3" w:rsidRDefault="00E518C3">
            <w:pPr>
              <w:spacing w:after="0"/>
              <w:jc w:val="center"/>
            </w:pPr>
            <w:r>
              <w:t>STO3 – Develop and set a co-design framework within the community</w:t>
            </w:r>
          </w:p>
        </w:tc>
      </w:tr>
      <w:tr w:rsidR="00656F21" w14:paraId="18503253" w14:textId="77777777" w:rsidTr="00F64C40">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B256743" w14:textId="77777777" w:rsidR="00656F21" w:rsidRDefault="00656F21">
            <w:pPr>
              <w:spacing w:after="0"/>
              <w:jc w:val="center"/>
              <w:rPr>
                <w:b/>
                <w:bCs/>
              </w:rPr>
            </w:pPr>
            <w:r>
              <w:rPr>
                <w:b/>
                <w:bCs/>
              </w:rPr>
              <w:t>Medium – Term Objectives (2026)</w:t>
            </w:r>
          </w:p>
        </w:tc>
      </w:tr>
      <w:tr w:rsidR="003849B7" w14:paraId="617CF923" w14:textId="77777777" w:rsidTr="00F64C40">
        <w:trPr>
          <w:trHeight w:val="547"/>
        </w:trPr>
        <w:tc>
          <w:tcPr>
            <w:tcW w:w="8926" w:type="dxa"/>
            <w:tcBorders>
              <w:top w:val="single" w:sz="4" w:space="0" w:color="auto"/>
              <w:left w:val="single" w:sz="4" w:space="0" w:color="auto"/>
              <w:bottom w:val="single" w:sz="18" w:space="0" w:color="auto"/>
              <w:right w:val="single" w:sz="4" w:space="0" w:color="auto"/>
            </w:tcBorders>
            <w:shd w:val="clear" w:color="auto" w:fill="EEECE1" w:themeFill="background2"/>
            <w:vAlign w:val="center"/>
          </w:tcPr>
          <w:p w14:paraId="57A763A8" w14:textId="0C64BC5C" w:rsidR="003849B7" w:rsidRDefault="003849B7" w:rsidP="003849B7">
            <w:pPr>
              <w:spacing w:after="0"/>
              <w:jc w:val="center"/>
            </w:pPr>
            <w:r>
              <w:t>MTO1 – Community members and DESP user base expansion to 10K by the end of 2026</w:t>
            </w:r>
          </w:p>
        </w:tc>
      </w:tr>
      <w:tr w:rsidR="003849B7" w14:paraId="2E6B573E" w14:textId="77777777" w:rsidTr="00F64C40">
        <w:trPr>
          <w:trHeight w:val="816"/>
        </w:trPr>
        <w:tc>
          <w:tcPr>
            <w:tcW w:w="8926" w:type="dxa"/>
            <w:tcBorders>
              <w:top w:val="single" w:sz="18" w:space="0" w:color="auto"/>
              <w:left w:val="single" w:sz="4" w:space="0" w:color="auto"/>
              <w:bottom w:val="single" w:sz="18" w:space="0" w:color="auto"/>
              <w:right w:val="single" w:sz="4" w:space="0" w:color="auto"/>
            </w:tcBorders>
            <w:vAlign w:val="center"/>
          </w:tcPr>
          <w:p w14:paraId="24B61A61" w14:textId="303A9017" w:rsidR="003849B7" w:rsidRDefault="003849B7" w:rsidP="003849B7">
            <w:pPr>
              <w:spacing w:after="0"/>
              <w:jc w:val="center"/>
            </w:pPr>
            <w:r>
              <w:t>MTO2 – Community members, CoPs and DESP user interactions takes place within the DESP platform</w:t>
            </w:r>
          </w:p>
        </w:tc>
      </w:tr>
      <w:tr w:rsidR="003849B7" w14:paraId="4E1C652E" w14:textId="77777777" w:rsidTr="00F64C40">
        <w:trPr>
          <w:trHeight w:val="816"/>
        </w:trPr>
        <w:tc>
          <w:tcPr>
            <w:tcW w:w="8926" w:type="dxa"/>
            <w:tcBorders>
              <w:top w:val="single" w:sz="18" w:space="0" w:color="auto"/>
              <w:left w:val="single" w:sz="4" w:space="0" w:color="auto"/>
              <w:bottom w:val="single" w:sz="18" w:space="0" w:color="auto"/>
              <w:right w:val="single" w:sz="4" w:space="0" w:color="auto"/>
            </w:tcBorders>
            <w:shd w:val="clear" w:color="auto" w:fill="EEECE1" w:themeFill="background2"/>
            <w:vAlign w:val="center"/>
          </w:tcPr>
          <w:p w14:paraId="75E5818E" w14:textId="4A85F761" w:rsidR="003849B7" w:rsidRDefault="003849B7" w:rsidP="003849B7">
            <w:pPr>
              <w:spacing w:after="0"/>
              <w:jc w:val="center"/>
            </w:pPr>
            <w:r>
              <w:t xml:space="preserve">MTO3 – </w:t>
            </w:r>
            <w:r w:rsidRPr="006217C5">
              <w:t xml:space="preserve">Existing CoPs </w:t>
            </w:r>
            <w:r>
              <w:t xml:space="preserve">to </w:t>
            </w:r>
            <w:r w:rsidRPr="006217C5">
              <w:t>increase their membership and operate independently</w:t>
            </w:r>
            <w:r>
              <w:t xml:space="preserve"> and new CoPs to be naturally form</w:t>
            </w:r>
            <w:r w:rsidR="000C5F54">
              <w:t>ed</w:t>
            </w:r>
            <w:r>
              <w:t xml:space="preserve"> around topics of significant interest</w:t>
            </w:r>
          </w:p>
        </w:tc>
      </w:tr>
      <w:tr w:rsidR="00637BB5" w14:paraId="7821D1CA" w14:textId="77777777" w:rsidTr="00F64C40">
        <w:trPr>
          <w:trHeight w:val="547"/>
        </w:trPr>
        <w:tc>
          <w:tcPr>
            <w:tcW w:w="8926" w:type="dxa"/>
            <w:tcBorders>
              <w:top w:val="single" w:sz="18" w:space="0" w:color="auto"/>
              <w:left w:val="single" w:sz="4" w:space="0" w:color="auto"/>
              <w:right w:val="single" w:sz="4" w:space="0" w:color="auto"/>
            </w:tcBorders>
            <w:vAlign w:val="center"/>
          </w:tcPr>
          <w:p w14:paraId="306C825A" w14:textId="2426364E" w:rsidR="00637BB5" w:rsidRDefault="00637BB5" w:rsidP="00637BB5">
            <w:pPr>
              <w:spacing w:after="0"/>
              <w:jc w:val="center"/>
            </w:pPr>
            <w:r>
              <w:t xml:space="preserve">MTO4 </w:t>
            </w:r>
            <w:r w:rsidR="00610E88">
              <w:t>–</w:t>
            </w:r>
            <w:r>
              <w:t xml:space="preserve"> </w:t>
            </w:r>
            <w:r w:rsidR="00511AEF" w:rsidRPr="00511AEF">
              <w:t>Establish</w:t>
            </w:r>
            <w:r w:rsidR="00B20208">
              <w:t>ment of</w:t>
            </w:r>
            <w:r w:rsidR="00511AEF" w:rsidRPr="00511AEF">
              <w:t xml:space="preserve"> a </w:t>
            </w:r>
            <w:r w:rsidR="000D50DB">
              <w:t>u</w:t>
            </w:r>
            <w:r w:rsidR="00511AEF" w:rsidRPr="00511AEF">
              <w:t>ser-</w:t>
            </w:r>
            <w:r w:rsidR="000D50DB">
              <w:t>d</w:t>
            </w:r>
            <w:r w:rsidR="00511AEF" w:rsidRPr="00511AEF">
              <w:t xml:space="preserve">riven </w:t>
            </w:r>
            <w:r w:rsidR="000D50DB">
              <w:t>r</w:t>
            </w:r>
            <w:r w:rsidR="00511AEF" w:rsidRPr="00511AEF">
              <w:t xml:space="preserve">ecommendations and </w:t>
            </w:r>
            <w:r w:rsidR="000D50DB">
              <w:t>r</w:t>
            </w:r>
            <w:r w:rsidR="00511AEF" w:rsidRPr="00511AEF">
              <w:t xml:space="preserve">equirements </w:t>
            </w:r>
            <w:r w:rsidR="000D50DB">
              <w:t>p</w:t>
            </w:r>
            <w:r w:rsidR="00511AEF" w:rsidRPr="00511AEF">
              <w:t xml:space="preserve">rotocol for </w:t>
            </w:r>
            <w:r w:rsidR="000D50DB">
              <w:t>s</w:t>
            </w:r>
            <w:r w:rsidR="00511AEF" w:rsidRPr="00511AEF">
              <w:t xml:space="preserve">eamless </w:t>
            </w:r>
            <w:r w:rsidR="000D50DB">
              <w:t>c</w:t>
            </w:r>
            <w:r w:rsidR="00511AEF" w:rsidRPr="00511AEF">
              <w:t xml:space="preserve">ommunication </w:t>
            </w:r>
            <w:r w:rsidR="000D50DB">
              <w:t xml:space="preserve">and interaction </w:t>
            </w:r>
            <w:r w:rsidR="00511AEF" w:rsidRPr="00511AEF">
              <w:t xml:space="preserve">with </w:t>
            </w:r>
            <w:r w:rsidR="000D50DB">
              <w:t xml:space="preserve">DESP and </w:t>
            </w:r>
            <w:proofErr w:type="spellStart"/>
            <w:r w:rsidR="000D50DB">
              <w:t>DestinE</w:t>
            </w:r>
            <w:proofErr w:type="spellEnd"/>
            <w:r w:rsidR="000D50DB">
              <w:t xml:space="preserve"> d</w:t>
            </w:r>
            <w:r w:rsidR="00511AEF" w:rsidRPr="00511AEF">
              <w:t>evelopers.</w:t>
            </w:r>
            <w:r w:rsidR="0098013C">
              <w:t xml:space="preserve"> </w:t>
            </w:r>
          </w:p>
        </w:tc>
      </w:tr>
      <w:tr w:rsidR="00250F22" w14:paraId="28C16702" w14:textId="77777777" w:rsidTr="00656F21">
        <w:tc>
          <w:tcPr>
            <w:tcW w:w="892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463EEC" w14:textId="77777777" w:rsidR="00250F22" w:rsidRDefault="00250F22" w:rsidP="00250F22">
            <w:pPr>
              <w:spacing w:after="0"/>
              <w:jc w:val="center"/>
              <w:rPr>
                <w:b/>
                <w:bCs/>
              </w:rPr>
            </w:pPr>
            <w:r>
              <w:rPr>
                <w:b/>
                <w:bCs/>
              </w:rPr>
              <w:t>Long – Term Objectives (2030)</w:t>
            </w:r>
          </w:p>
        </w:tc>
      </w:tr>
      <w:tr w:rsidR="00C67C7C" w14:paraId="789CD108" w14:textId="77777777" w:rsidTr="00F75C12">
        <w:trPr>
          <w:trHeight w:val="547"/>
        </w:trPr>
        <w:tc>
          <w:tcPr>
            <w:tcW w:w="8926" w:type="dxa"/>
            <w:tcBorders>
              <w:top w:val="single" w:sz="4" w:space="0" w:color="auto"/>
              <w:left w:val="single" w:sz="4" w:space="0" w:color="auto"/>
              <w:bottom w:val="single" w:sz="18" w:space="0" w:color="auto"/>
              <w:right w:val="single" w:sz="4" w:space="0" w:color="auto"/>
            </w:tcBorders>
            <w:shd w:val="clear" w:color="auto" w:fill="EEECE1" w:themeFill="background2"/>
            <w:vAlign w:val="center"/>
          </w:tcPr>
          <w:p w14:paraId="1E997492" w14:textId="2604F435" w:rsidR="00C67C7C" w:rsidRDefault="00C67C7C" w:rsidP="00C67C7C">
            <w:pPr>
              <w:spacing w:after="0"/>
              <w:jc w:val="center"/>
            </w:pPr>
            <w:r>
              <w:t>LTO1 – Community members and DESP user base expansion to 50K by the end of 2030</w:t>
            </w:r>
          </w:p>
        </w:tc>
      </w:tr>
      <w:tr w:rsidR="00C67C7C" w14:paraId="2EF20D2A" w14:textId="77777777" w:rsidTr="00F75C12">
        <w:trPr>
          <w:trHeight w:val="547"/>
        </w:trPr>
        <w:tc>
          <w:tcPr>
            <w:tcW w:w="8926" w:type="dxa"/>
            <w:tcBorders>
              <w:top w:val="single" w:sz="18" w:space="0" w:color="auto"/>
              <w:left w:val="single" w:sz="4" w:space="0" w:color="auto"/>
              <w:bottom w:val="single" w:sz="18" w:space="0" w:color="auto"/>
              <w:right w:val="single" w:sz="4" w:space="0" w:color="auto"/>
            </w:tcBorders>
            <w:vAlign w:val="center"/>
          </w:tcPr>
          <w:p w14:paraId="5F6445C5" w14:textId="36297C53" w:rsidR="00C67C7C" w:rsidRDefault="00C67C7C" w:rsidP="00C67C7C">
            <w:pPr>
              <w:spacing w:after="0"/>
              <w:jc w:val="center"/>
            </w:pPr>
            <w:r>
              <w:t>LTO</w:t>
            </w:r>
            <w:r w:rsidR="00F96077">
              <w:t>2</w:t>
            </w:r>
            <w:r>
              <w:t xml:space="preserve"> – Community grows organically</w:t>
            </w:r>
            <w:r w:rsidR="00F96077">
              <w:t xml:space="preserve"> and is self-sustained</w:t>
            </w:r>
          </w:p>
        </w:tc>
      </w:tr>
      <w:tr w:rsidR="00181BFC" w14:paraId="7A285FCA" w14:textId="77777777" w:rsidTr="00F75C12">
        <w:trPr>
          <w:trHeight w:val="547"/>
        </w:trPr>
        <w:tc>
          <w:tcPr>
            <w:tcW w:w="8926" w:type="dxa"/>
            <w:tcBorders>
              <w:top w:val="single" w:sz="18" w:space="0" w:color="auto"/>
              <w:left w:val="single" w:sz="4" w:space="0" w:color="auto"/>
              <w:right w:val="single" w:sz="4" w:space="0" w:color="auto"/>
            </w:tcBorders>
            <w:shd w:val="clear" w:color="auto" w:fill="EEECE1" w:themeFill="background2"/>
            <w:vAlign w:val="center"/>
          </w:tcPr>
          <w:p w14:paraId="7ED0DBB0" w14:textId="6110DE9C" w:rsidR="00181BFC" w:rsidRDefault="00181BFC" w:rsidP="00181BFC">
            <w:pPr>
              <w:spacing w:after="0"/>
              <w:jc w:val="center"/>
            </w:pPr>
            <w:r>
              <w:t xml:space="preserve">LTO3 – </w:t>
            </w:r>
            <w:r w:rsidR="00BC48CA">
              <w:t>C</w:t>
            </w:r>
            <w:r w:rsidR="00ED6DD6" w:rsidRPr="00ED6DD6">
              <w:t xml:space="preserve">ommunity and </w:t>
            </w:r>
            <w:r w:rsidR="00ED6DD6">
              <w:t>u</w:t>
            </w:r>
            <w:r w:rsidR="00ED6DD6" w:rsidRPr="00ED6DD6">
              <w:t xml:space="preserve">ser </w:t>
            </w:r>
            <w:r w:rsidR="00ED6DD6">
              <w:t>n</w:t>
            </w:r>
            <w:r w:rsidR="00ED6DD6" w:rsidRPr="00ED6DD6">
              <w:t>eeds</w:t>
            </w:r>
            <w:r w:rsidR="00BC48CA">
              <w:t xml:space="preserve"> are translated</w:t>
            </w:r>
            <w:r w:rsidR="00ED6DD6" w:rsidRPr="00ED6DD6">
              <w:t xml:space="preserve"> into </w:t>
            </w:r>
            <w:r w:rsidR="00ED6DD6">
              <w:t>t</w:t>
            </w:r>
            <w:r w:rsidR="00ED6DD6" w:rsidRPr="00ED6DD6">
              <w:t xml:space="preserve">argeted DESP </w:t>
            </w:r>
            <w:r w:rsidR="00ED6DD6">
              <w:t>f</w:t>
            </w:r>
            <w:r w:rsidR="00ED6DD6" w:rsidRPr="00ED6DD6">
              <w:t>eature</w:t>
            </w:r>
            <w:r w:rsidR="00ED6DD6">
              <w:t>s</w:t>
            </w:r>
            <w:r w:rsidR="00ED6DD6" w:rsidRPr="00ED6DD6">
              <w:t xml:space="preserve"> and </w:t>
            </w:r>
            <w:r w:rsidR="00ED6DD6">
              <w:t>s</w:t>
            </w:r>
            <w:r w:rsidR="00ED6DD6" w:rsidRPr="00ED6DD6">
              <w:t>ervice</w:t>
            </w:r>
            <w:r w:rsidR="00ED6DD6">
              <w:t>s</w:t>
            </w:r>
            <w:r w:rsidR="00ED6DD6" w:rsidRPr="00ED6DD6">
              <w:t xml:space="preserve"> </w:t>
            </w:r>
            <w:r w:rsidR="00ED6DD6">
              <w:t>e</w:t>
            </w:r>
            <w:r w:rsidR="00ED6DD6" w:rsidRPr="00ED6DD6">
              <w:t>nhancements</w:t>
            </w:r>
            <w:r w:rsidR="00B71BD7">
              <w:t xml:space="preserve"> via officially established protocols</w:t>
            </w:r>
          </w:p>
        </w:tc>
      </w:tr>
    </w:tbl>
    <w:p w14:paraId="66899CDB" w14:textId="77777777" w:rsidR="009B0061" w:rsidRDefault="009B0061" w:rsidP="009B0061">
      <w:pPr>
        <w:rPr>
          <w:rFonts w:asciiTheme="minorHAnsi" w:hAnsiTheme="minorHAnsi"/>
        </w:rPr>
      </w:pPr>
    </w:p>
    <w:tbl>
      <w:tblPr>
        <w:tblStyle w:val="TableGrid"/>
        <w:tblW w:w="0" w:type="auto"/>
        <w:tblLook w:val="04A0" w:firstRow="1" w:lastRow="0" w:firstColumn="1" w:lastColumn="0" w:noHBand="0" w:noVBand="1"/>
      </w:tblPr>
      <w:tblGrid>
        <w:gridCol w:w="9016"/>
      </w:tblGrid>
      <w:tr w:rsidR="00462A74" w14:paraId="7D011237" w14:textId="77777777" w:rsidTr="0076783C">
        <w:tc>
          <w:tcPr>
            <w:tcW w:w="9016" w:type="dxa"/>
            <w:shd w:val="clear" w:color="auto" w:fill="F2F2F2" w:themeFill="background1" w:themeFillShade="F2"/>
          </w:tcPr>
          <w:p w14:paraId="33D49266" w14:textId="254CFD42" w:rsidR="00462A74" w:rsidRPr="0076783C" w:rsidRDefault="0076783C" w:rsidP="009B0061">
            <w:pPr>
              <w:rPr>
                <w:rFonts w:asciiTheme="minorHAnsi" w:hAnsiTheme="minorHAnsi"/>
                <w:i/>
                <w:iCs/>
              </w:rPr>
            </w:pPr>
            <w:r w:rsidRPr="0076783C">
              <w:rPr>
                <w:rFonts w:asciiTheme="minorHAnsi" w:hAnsiTheme="minorHAnsi"/>
                <w:i/>
                <w:iCs/>
              </w:rPr>
              <w:t xml:space="preserve">Note: </w:t>
            </w:r>
            <w:r w:rsidR="00462A74" w:rsidRPr="0076783C">
              <w:rPr>
                <w:rFonts w:asciiTheme="minorHAnsi" w:hAnsiTheme="minorHAnsi"/>
                <w:i/>
                <w:iCs/>
              </w:rPr>
              <w:t>Th</w:t>
            </w:r>
            <w:r w:rsidR="009B103E" w:rsidRPr="0076783C">
              <w:rPr>
                <w:rFonts w:asciiTheme="minorHAnsi" w:hAnsiTheme="minorHAnsi"/>
                <w:i/>
                <w:iCs/>
              </w:rPr>
              <w:t xml:space="preserve">e current version of this document presents </w:t>
            </w:r>
            <w:r w:rsidR="00546CED" w:rsidRPr="0076783C">
              <w:rPr>
                <w:rFonts w:asciiTheme="minorHAnsi" w:hAnsiTheme="minorHAnsi"/>
                <w:i/>
                <w:iCs/>
              </w:rPr>
              <w:t>priority axes and actions for the short-term objectives</w:t>
            </w:r>
            <w:r w:rsidRPr="0076783C">
              <w:rPr>
                <w:rFonts w:asciiTheme="minorHAnsi" w:hAnsiTheme="minorHAnsi"/>
                <w:i/>
                <w:iCs/>
              </w:rPr>
              <w:t xml:space="preserve"> (2024).</w:t>
            </w:r>
          </w:p>
        </w:tc>
      </w:tr>
    </w:tbl>
    <w:p w14:paraId="76605F0D" w14:textId="77777777" w:rsidR="00462A74" w:rsidRDefault="00462A74" w:rsidP="009B0061">
      <w:pPr>
        <w:rPr>
          <w:rFonts w:asciiTheme="minorHAnsi" w:hAnsiTheme="minorHAnsi"/>
        </w:rPr>
      </w:pPr>
    </w:p>
    <w:p w14:paraId="485358D2" w14:textId="66ECED27" w:rsidR="009B0061" w:rsidRDefault="009B0061" w:rsidP="00447A9D">
      <w:pPr>
        <w:pStyle w:val="Heading2"/>
      </w:pPr>
      <w:bookmarkStart w:id="54" w:name="_Toc155973214"/>
      <w:r>
        <w:t>Short-Term Objectives – 2024</w:t>
      </w:r>
      <w:bookmarkEnd w:id="54"/>
      <w:r>
        <w:tab/>
      </w:r>
    </w:p>
    <w:p w14:paraId="40835345" w14:textId="552B8354" w:rsidR="009B0061" w:rsidRDefault="009B0061" w:rsidP="009B0061">
      <w:r>
        <w:t xml:space="preserve">Embarking on the journey to establish a thriving DESP by 2030, our strategic approach involves meticulous planning and the early cultivation of a vibrant community. Recognising the significance of community engagement in shaping the success of the platform and the initiative in general, we aim to lay the groundwork well before the initial launch – foreseen for 2024. To achieve this, </w:t>
      </w:r>
      <w:r w:rsidR="00586161">
        <w:t xml:space="preserve">a </w:t>
      </w:r>
      <w:r>
        <w:t xml:space="preserve">set of </w:t>
      </w:r>
      <w:r w:rsidR="00120E45">
        <w:t>short-term objectives</w:t>
      </w:r>
      <w:r>
        <w:t xml:space="preserve"> are outlined that focus on community-building initiatives</w:t>
      </w:r>
      <w:r w:rsidR="00375D6F">
        <w:t xml:space="preserve"> and community members</w:t>
      </w:r>
      <w:r>
        <w:t xml:space="preserve"> engagement</w:t>
      </w:r>
      <w:r w:rsidR="00375D6F">
        <w:t xml:space="preserve"> to create a</w:t>
      </w:r>
      <w:r>
        <w:t xml:space="preserve"> robust foundation for DESP’s launch but also laying the groundwork for a sustained, interactive, and supportive community that will propel our success well into the future.</w:t>
      </w:r>
    </w:p>
    <w:p w14:paraId="6238AEFB" w14:textId="77777777" w:rsidR="009B0061" w:rsidRDefault="009B0061" w:rsidP="009B0061">
      <w:pPr>
        <w:shd w:val="clear" w:color="auto" w:fill="DAEEF3" w:themeFill="accent5" w:themeFillTint="33"/>
        <w:rPr>
          <w:b/>
          <w:bCs/>
        </w:rPr>
      </w:pPr>
      <w:r>
        <w:rPr>
          <w:b/>
          <w:bCs/>
          <w:lang w:val="en-US"/>
        </w:rPr>
        <w:t>STO</w:t>
      </w:r>
      <w:r>
        <w:rPr>
          <w:b/>
          <w:bCs/>
        </w:rPr>
        <w:t>1 - Community Members base expansion to 3K by the end of 2024</w:t>
      </w:r>
    </w:p>
    <w:p w14:paraId="339DBDCF" w14:textId="77777777" w:rsidR="009B0061" w:rsidRDefault="009B0061" w:rsidP="009B0061">
      <w:r>
        <w:lastRenderedPageBreak/>
        <w:t xml:space="preserve">Presently, </w:t>
      </w:r>
      <w:r>
        <w:rPr>
          <w:lang w:val="en-US"/>
        </w:rPr>
        <w:t>the</w:t>
      </w:r>
      <w:r>
        <w:t xml:space="preserve"> community stands at a membership of 1,300+ registered individuals, symbolizing a community united by a shared commitment to fully exploit and advance DESP and </w:t>
      </w:r>
      <w:proofErr w:type="spellStart"/>
      <w:r>
        <w:t>DestinE</w:t>
      </w:r>
      <w:proofErr w:type="spellEnd"/>
      <w:r>
        <w:t xml:space="preserve">. </w:t>
      </w:r>
    </w:p>
    <w:p w14:paraId="458773E2" w14:textId="77777777" w:rsidR="009B0061" w:rsidRDefault="009B0061" w:rsidP="009B0061">
      <w:r>
        <w:t xml:space="preserve">As we conclude the year 2024, we aspire to achieve significant growth, targeting 3,000 registered members within the </w:t>
      </w:r>
      <w:proofErr w:type="spellStart"/>
      <w:r>
        <w:t>DestinE</w:t>
      </w:r>
      <w:proofErr w:type="spellEnd"/>
      <w:r>
        <w:t xml:space="preserve"> community, assuming that there will be means to centralise data collection between the </w:t>
      </w:r>
      <w:proofErr w:type="spellStart"/>
      <w:r>
        <w:t>DestinE</w:t>
      </w:r>
      <w:proofErr w:type="spellEnd"/>
      <w:r>
        <w:t xml:space="preserve"> website (where the community is gathered) and the DESP (which would most likely be the first entry point for registering </w:t>
      </w:r>
      <w:proofErr w:type="spellStart"/>
      <w:r>
        <w:t>DestinE</w:t>
      </w:r>
      <w:proofErr w:type="spellEnd"/>
      <w:r>
        <w:t xml:space="preserve"> users). This numerical ambition is an estimation of our commitment to fostering a diverse and engaged community dedicated to advancing the DESP.</w:t>
      </w:r>
    </w:p>
    <w:p w14:paraId="78757C17" w14:textId="04A1A5C6" w:rsidR="009B0061" w:rsidRDefault="009B0061" w:rsidP="009B0061">
      <w:r>
        <w:t>To achieve this strategic objective the following Priority Ax</w:t>
      </w:r>
      <w:r w:rsidR="00523064">
        <w:t>e</w:t>
      </w:r>
      <w:r>
        <w:t>s and actions are set.</w:t>
      </w:r>
    </w:p>
    <w:p w14:paraId="4E267A23"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1.1: DEUC Communities of Practice </w:t>
      </w:r>
      <w:proofErr w:type="gramStart"/>
      <w:r>
        <w:rPr>
          <w:b/>
          <w:bCs/>
        </w:rPr>
        <w:t>enabled</w:t>
      </w:r>
      <w:proofErr w:type="gramEnd"/>
    </w:p>
    <w:p w14:paraId="35286D41" w14:textId="77777777" w:rsidR="009B0061" w:rsidRDefault="009B0061" w:rsidP="009B0061">
      <w:pPr>
        <w:spacing w:before="240" w:after="240"/>
      </w:pPr>
      <w:r>
        <w:rPr>
          <w:lang w:val="en-US"/>
        </w:rPr>
        <w:t xml:space="preserve">Communities of Practice (CoPs) are groups of people who share a common interest, concern, or passion and come together to learn from each other, solve problems and address challenges. </w:t>
      </w:r>
      <w:r>
        <w:t>CoPs can provide a place for individuals to:</w:t>
      </w:r>
    </w:p>
    <w:p w14:paraId="6AF4169A" w14:textId="77777777" w:rsidR="009B0061" w:rsidRDefault="009B0061" w:rsidP="009B0061">
      <w:pPr>
        <w:numPr>
          <w:ilvl w:val="0"/>
          <w:numId w:val="99"/>
        </w:numPr>
        <w:spacing w:before="240" w:after="0"/>
        <w:rPr>
          <w:lang w:val="en-US"/>
        </w:rPr>
      </w:pPr>
      <w:r>
        <w:rPr>
          <w:lang w:val="en-US"/>
        </w:rPr>
        <w:t>Share their knowledge, experience, and expertise with each other.</w:t>
      </w:r>
    </w:p>
    <w:p w14:paraId="3113F06E" w14:textId="77777777" w:rsidR="009B0061" w:rsidRDefault="009B0061" w:rsidP="009B0061">
      <w:pPr>
        <w:numPr>
          <w:ilvl w:val="0"/>
          <w:numId w:val="99"/>
        </w:numPr>
        <w:spacing w:after="0"/>
        <w:rPr>
          <w:lang w:val="en-US"/>
        </w:rPr>
      </w:pPr>
      <w:r>
        <w:rPr>
          <w:lang w:val="en-US"/>
        </w:rPr>
        <w:t>Innovate and generate new ideas.</w:t>
      </w:r>
    </w:p>
    <w:p w14:paraId="64FB87BF" w14:textId="77777777" w:rsidR="009B0061" w:rsidRDefault="009B0061" w:rsidP="009B0061">
      <w:pPr>
        <w:numPr>
          <w:ilvl w:val="0"/>
          <w:numId w:val="99"/>
        </w:numPr>
        <w:spacing w:after="0"/>
        <w:rPr>
          <w:lang w:val="en-US"/>
        </w:rPr>
      </w:pPr>
      <w:r>
        <w:rPr>
          <w:lang w:val="en-US"/>
        </w:rPr>
        <w:t>Co-design, validate and promote products and strategies.</w:t>
      </w:r>
    </w:p>
    <w:p w14:paraId="209397C9" w14:textId="77777777" w:rsidR="009B0061" w:rsidRDefault="009B0061" w:rsidP="009B0061">
      <w:pPr>
        <w:numPr>
          <w:ilvl w:val="0"/>
          <w:numId w:val="99"/>
        </w:numPr>
        <w:spacing w:after="0"/>
        <w:rPr>
          <w:lang w:val="en-US"/>
        </w:rPr>
      </w:pPr>
      <w:r>
        <w:rPr>
          <w:lang w:val="en-US"/>
        </w:rPr>
        <w:t>Discuss and address common challenges together.</w:t>
      </w:r>
    </w:p>
    <w:p w14:paraId="5932B4FD" w14:textId="77777777" w:rsidR="009B0061" w:rsidRDefault="009B0061" w:rsidP="009B0061">
      <w:pPr>
        <w:numPr>
          <w:ilvl w:val="0"/>
          <w:numId w:val="99"/>
        </w:numPr>
        <w:spacing w:after="240"/>
        <w:rPr>
          <w:lang w:val="en-US"/>
        </w:rPr>
      </w:pPr>
      <w:r>
        <w:rPr>
          <w:lang w:val="en-US"/>
        </w:rPr>
        <w:t>Network and build relationships with others in their field, which can lead to new opportunities and collaborations.</w:t>
      </w:r>
    </w:p>
    <w:p w14:paraId="095625E1" w14:textId="77777777" w:rsidR="009B0061" w:rsidRDefault="009B0061" w:rsidP="009B0061">
      <w:pPr>
        <w:spacing w:before="240" w:after="240"/>
      </w:pPr>
      <w:r>
        <w:rPr>
          <w:lang w:val="en-US"/>
        </w:rPr>
        <w:t xml:space="preserve">In the context of the DEUC project, </w:t>
      </w:r>
      <w:r>
        <w:t>CoPs will be used to:</w:t>
      </w:r>
    </w:p>
    <w:p w14:paraId="48F7E5A8" w14:textId="77777777" w:rsidR="009B0061" w:rsidRDefault="009B0061" w:rsidP="009B0061">
      <w:pPr>
        <w:numPr>
          <w:ilvl w:val="0"/>
          <w:numId w:val="100"/>
        </w:numPr>
        <w:spacing w:before="240" w:after="0"/>
        <w:rPr>
          <w:lang w:val="en-US"/>
        </w:rPr>
      </w:pPr>
      <w:r>
        <w:rPr>
          <w:lang w:val="en-US"/>
        </w:rPr>
        <w:t>Identify DESP user needs and preferences. By engaging with users through a CoP, it will be possible to get feedback on what features or functions are most important to them.</w:t>
      </w:r>
    </w:p>
    <w:p w14:paraId="69322B5B" w14:textId="77777777" w:rsidR="009B0061" w:rsidRDefault="009B0061" w:rsidP="009B0061">
      <w:pPr>
        <w:numPr>
          <w:ilvl w:val="0"/>
          <w:numId w:val="100"/>
        </w:numPr>
        <w:spacing w:after="0"/>
        <w:rPr>
          <w:lang w:val="en-US"/>
        </w:rPr>
      </w:pPr>
      <w:r>
        <w:rPr>
          <w:lang w:val="en-US"/>
        </w:rPr>
        <w:t>Tap into the knowledge and expertise of individuals from different fields or industries. This can help the development of DESP that will meet the needs of a wide range of users.</w:t>
      </w:r>
    </w:p>
    <w:p w14:paraId="44B62D48" w14:textId="77777777" w:rsidR="009B0061" w:rsidRDefault="009B0061" w:rsidP="009B0061">
      <w:pPr>
        <w:numPr>
          <w:ilvl w:val="0"/>
          <w:numId w:val="100"/>
        </w:numPr>
        <w:spacing w:after="0"/>
        <w:rPr>
          <w:lang w:val="en-US"/>
        </w:rPr>
      </w:pPr>
      <w:r>
        <w:rPr>
          <w:lang w:val="en-US"/>
        </w:rPr>
        <w:t>Test and validate the developed features and functionalities with the end users – which according to the feedback solicited can be refined to meet the user needs.</w:t>
      </w:r>
    </w:p>
    <w:p w14:paraId="1BF3FA3A" w14:textId="77777777" w:rsidR="009B0061" w:rsidRDefault="009B0061" w:rsidP="009B0061">
      <w:pPr>
        <w:numPr>
          <w:ilvl w:val="0"/>
          <w:numId w:val="100"/>
        </w:numPr>
        <w:spacing w:after="0"/>
        <w:rPr>
          <w:lang w:val="en-US"/>
        </w:rPr>
      </w:pPr>
      <w:r>
        <w:rPr>
          <w:lang w:val="en-US"/>
        </w:rPr>
        <w:t>Foster collaboration between individuals with different backgrounds and perspectives. This can lead to new ideas and approaches to DESP development.</w:t>
      </w:r>
    </w:p>
    <w:p w14:paraId="79D33917" w14:textId="77777777" w:rsidR="009B0061" w:rsidRDefault="009B0061" w:rsidP="009B0061">
      <w:pPr>
        <w:numPr>
          <w:ilvl w:val="0"/>
          <w:numId w:val="100"/>
        </w:numPr>
        <w:spacing w:after="240"/>
        <w:rPr>
          <w:lang w:val="en-US"/>
        </w:rPr>
      </w:pPr>
      <w:r>
        <w:rPr>
          <w:lang w:val="en-US"/>
        </w:rPr>
        <w:t>Support adoption and uptake of DESP.</w:t>
      </w:r>
    </w:p>
    <w:p w14:paraId="37422623" w14:textId="77777777" w:rsidR="009B0061" w:rsidRDefault="009B0061" w:rsidP="009B0061">
      <w:pPr>
        <w:spacing w:before="240" w:after="240"/>
        <w:rPr>
          <w:lang w:val="en-US"/>
        </w:rPr>
      </w:pPr>
      <w:r>
        <w:rPr>
          <w:lang w:val="en-US"/>
        </w:rPr>
        <w:t>This way, the needs and recommendations of different user groups will be better understood ensuring that the development of DESP is guided by the specific needs of the users, leading to more effective and impactful solutions. Moreover, the creation of CoPs will help to promote the wide adoption of DESP, as members of the CoPs become ambassadors for the platform within their respective communities.</w:t>
      </w:r>
    </w:p>
    <w:p w14:paraId="7FBDCD13" w14:textId="77777777" w:rsidR="009B0061" w:rsidRDefault="009B0061" w:rsidP="009B0061">
      <w:pPr>
        <w:spacing w:before="240" w:after="240"/>
        <w:rPr>
          <w:lang w:val="en-US"/>
        </w:rPr>
      </w:pPr>
      <w:r>
        <w:t xml:space="preserve">In addition, CoPs can be exploited in the context of the work and projects carried out by the three Entrusted Entities (3Es): ESA, ECMWF and EUMETSAT in terms of joint participation in events, usage </w:t>
      </w:r>
      <w:r>
        <w:lastRenderedPageBreak/>
        <w:t xml:space="preserve">of CoPs activities to generate insights for 3Es’ work, </w:t>
      </w:r>
      <w:proofErr w:type="spellStart"/>
      <w:r>
        <w:rPr>
          <w:lang w:val="en-US"/>
        </w:rPr>
        <w:t>organisation</w:t>
      </w:r>
      <w:proofErr w:type="spellEnd"/>
      <w:r>
        <w:t xml:space="preserve"> of joint events where all communities can work together etc.</w:t>
      </w:r>
    </w:p>
    <w:p w14:paraId="2F71533B" w14:textId="77777777" w:rsidR="009B0061" w:rsidRDefault="009B0061" w:rsidP="009B0061">
      <w:pPr>
        <w:rPr>
          <w:b/>
          <w:lang w:val="en-US"/>
        </w:rPr>
      </w:pPr>
      <w:bookmarkStart w:id="55" w:name="_prg6q5jx5mcx"/>
      <w:bookmarkEnd w:id="55"/>
      <w:r>
        <w:rPr>
          <w:b/>
          <w:lang w:val="en-US"/>
        </w:rPr>
        <w:t xml:space="preserve">CoPs – </w:t>
      </w:r>
      <w:r>
        <w:rPr>
          <w:b/>
        </w:rPr>
        <w:t>Organic creation approach</w:t>
      </w:r>
    </w:p>
    <w:p w14:paraId="2992C5B1" w14:textId="77777777" w:rsidR="009B0061" w:rsidRDefault="009B0061" w:rsidP="009B0061">
      <w:pPr>
        <w:rPr>
          <w:lang w:val="en-US"/>
        </w:rPr>
      </w:pPr>
      <w:proofErr w:type="spellStart"/>
      <w:r>
        <w:rPr>
          <w:lang w:val="en-US"/>
        </w:rPr>
        <w:t>Recognising</w:t>
      </w:r>
      <w:proofErr w:type="spellEnd"/>
      <w:r>
        <w:t xml:space="preserve"> the existence of various communities already in fields related to </w:t>
      </w:r>
      <w:proofErr w:type="spellStart"/>
      <w:r>
        <w:t>DestinE</w:t>
      </w:r>
      <w:proofErr w:type="spellEnd"/>
      <w:r>
        <w:t xml:space="preserve"> initiative, our approach is to harness their potential and build upon their foundations. </w:t>
      </w:r>
    </w:p>
    <w:p w14:paraId="7EB6E72C" w14:textId="77777777" w:rsidR="009B0061" w:rsidRDefault="009B0061" w:rsidP="009B0061">
      <w:pPr>
        <w:rPr>
          <w:lang w:val="en-US"/>
        </w:rPr>
      </w:pPr>
      <w:r>
        <w:t xml:space="preserve">By tapping into established networks, expertise, and shared interests, we harness the collective potential of these communities to drive the formation of specialized CoPs. This organic formation of vibrant and self-sustaining CoPs ensures relevance, engagement, and collaboration while </w:t>
      </w:r>
      <w:proofErr w:type="spellStart"/>
      <w:r>
        <w:rPr>
          <w:lang w:val="en-US"/>
        </w:rPr>
        <w:t>capitalising</w:t>
      </w:r>
      <w:proofErr w:type="spellEnd"/>
      <w:r>
        <w:t xml:space="preserve"> on the knowledge and relationships already present. By adopting this strategy, </w:t>
      </w:r>
      <w:proofErr w:type="spellStart"/>
      <w:proofErr w:type="gramStart"/>
      <w:r>
        <w:rPr>
          <w:lang w:val="en-US"/>
        </w:rPr>
        <w:t>DestinE</w:t>
      </w:r>
      <w:proofErr w:type="spellEnd"/>
      <w:proofErr w:type="gramEnd"/>
      <w:r>
        <w:t xml:space="preserve"> will create a strong foundation for the development of CoPs, enabling knowledge sharing, collaboration, and innovation to flourish.</w:t>
      </w:r>
    </w:p>
    <w:p w14:paraId="49CF74F3" w14:textId="77777777" w:rsidR="009B0061" w:rsidRDefault="009B0061" w:rsidP="009B0061">
      <w:pPr>
        <w:rPr>
          <w:lang w:val="en-US"/>
        </w:rPr>
      </w:pPr>
      <w:r>
        <w:rPr>
          <w:lang w:val="en-US"/>
        </w:rPr>
        <w:t xml:space="preserve">Established communities often comprise individuals with significant expertise and experience in specific areas. By integrating these communities, we gain access to their collective knowledge, which can serve as a strong foundation for the formation of </w:t>
      </w:r>
      <w:proofErr w:type="spellStart"/>
      <w:r>
        <w:rPr>
          <w:lang w:val="en-US"/>
        </w:rPr>
        <w:t>specialised</w:t>
      </w:r>
      <w:proofErr w:type="spellEnd"/>
      <w:r>
        <w:rPr>
          <w:lang w:val="en-US"/>
        </w:rPr>
        <w:t xml:space="preserve"> CoPs. This approach ensures that CoPs are established with a solid knowledge base and have access to subject matter experts who can guide and mentor community members.</w:t>
      </w:r>
    </w:p>
    <w:p w14:paraId="36C672C2" w14:textId="77777777" w:rsidR="009B0061" w:rsidRDefault="009B0061" w:rsidP="009B0061">
      <w:pPr>
        <w:rPr>
          <w:lang w:val="en-US"/>
        </w:rPr>
      </w:pPr>
      <w:r>
        <w:rPr>
          <w:lang w:val="en-US"/>
        </w:rPr>
        <w:t>Moreover, leveraging existing communities helps ensure that CoPs are aligned with the interests and needs of participants. By involving community members in the formation process, we can leverage their input and feedback to shape the focus and direction of CoPs. This participatory approach increases the relevance of CoPs and encourages active engagement and contribution from community members.</w:t>
      </w:r>
    </w:p>
    <w:p w14:paraId="762D4634" w14:textId="77777777" w:rsidR="009B0061" w:rsidRDefault="009B0061" w:rsidP="009B0061">
      <w:pPr>
        <w:rPr>
          <w:lang w:val="en-US"/>
        </w:rPr>
      </w:pPr>
      <w:r>
        <w:rPr>
          <w:lang w:val="en-US"/>
        </w:rPr>
        <w:t>In addition, the Use Cases to be procured within the DEUC project can lead to the creation of new CoPs covering various thematic perspectives related to the Green Deal and Digital Transformation.</w:t>
      </w:r>
    </w:p>
    <w:p w14:paraId="41EB2EE7" w14:textId="77777777" w:rsidR="009B0061" w:rsidRDefault="009B0061" w:rsidP="009B0061">
      <w:pPr>
        <w:rPr>
          <w:lang w:val="en-US"/>
        </w:rPr>
      </w:pPr>
      <w:r>
        <w:rPr>
          <w:lang w:val="en-US"/>
        </w:rPr>
        <w:t>Taking into consideration the two Digital Twins that are being developed, each CoP, will be discussing and holding activities that involve discussions regarding their themes in relation to Weather Extremes and Climate Change Adaptation. Within these, there will be a validation of existing DESP capabilities, as well as discussions on the design of future DESP capabilities (</w:t>
      </w:r>
      <w:r>
        <w:rPr>
          <w:lang w:val="en-US"/>
        </w:rPr>
        <w:fldChar w:fldCharType="begin"/>
      </w:r>
      <w:r>
        <w:rPr>
          <w:lang w:val="en-US"/>
        </w:rPr>
        <w:instrText xml:space="preserve"> REF _Ref134086258 \h </w:instrText>
      </w:r>
      <w:r>
        <w:rPr>
          <w:lang w:val="en-US"/>
        </w:rPr>
      </w:r>
      <w:r>
        <w:rPr>
          <w:lang w:val="en-US"/>
        </w:rPr>
        <w:fldChar w:fldCharType="separate"/>
      </w:r>
      <w:r>
        <w:rPr>
          <w:i/>
          <w:iCs/>
          <w:color w:val="1F497D" w:themeColor="text2"/>
          <w:sz w:val="18"/>
          <w:szCs w:val="18"/>
          <w:lang w:val="en-US"/>
        </w:rPr>
        <w:t>Figure 3</w:t>
      </w:r>
      <w:r>
        <w:rPr>
          <w:lang w:val="en-US"/>
        </w:rPr>
        <w:fldChar w:fldCharType="end"/>
      </w:r>
      <w:r>
        <w:rPr>
          <w:lang w:val="en-US"/>
        </w:rPr>
        <w:t>).</w:t>
      </w:r>
    </w:p>
    <w:p w14:paraId="7673310D" w14:textId="77777777" w:rsidR="009B0061" w:rsidRDefault="009B0061" w:rsidP="009B0061">
      <w:pPr>
        <w:spacing w:after="0"/>
        <w:rPr>
          <w:lang w:val="en-US"/>
        </w:rPr>
        <w:sectPr w:rsidR="009B0061" w:rsidSect="00D8059F">
          <w:type w:val="continuous"/>
          <w:pgSz w:w="11906" w:h="16838"/>
          <w:pgMar w:top="1985" w:right="1440" w:bottom="1440" w:left="1440" w:header="993" w:footer="649" w:gutter="0"/>
          <w:cols w:space="720"/>
        </w:sectPr>
      </w:pPr>
    </w:p>
    <w:p w14:paraId="3C2DB775" w14:textId="77777777" w:rsidR="009B0061" w:rsidRDefault="009B0061" w:rsidP="009B0061">
      <w:pPr>
        <w:spacing w:after="0"/>
        <w:rPr>
          <w:lang w:val="en-US"/>
        </w:rPr>
        <w:sectPr w:rsidR="009B0061" w:rsidSect="00D8059F">
          <w:type w:val="continuous"/>
          <w:pgSz w:w="11906" w:h="16838"/>
          <w:pgMar w:top="1985" w:right="1440" w:bottom="1440" w:left="1440" w:header="993" w:footer="649" w:gutter="0"/>
          <w:cols w:space="720"/>
        </w:sectPr>
      </w:pPr>
    </w:p>
    <w:p w14:paraId="40E3E789" w14:textId="77777777" w:rsidR="009B0061" w:rsidRDefault="009B0061" w:rsidP="009B0061">
      <w:pPr>
        <w:rPr>
          <w:b/>
          <w:bCs/>
        </w:rPr>
      </w:pPr>
      <w:r>
        <w:t xml:space="preserve"> </w:t>
      </w:r>
    </w:p>
    <w:p w14:paraId="0236390E" w14:textId="77777777" w:rsidR="009B0061" w:rsidRDefault="009B0061" w:rsidP="009B0061">
      <w:pPr>
        <w:spacing w:after="0"/>
        <w:rPr>
          <w:b/>
          <w:bCs/>
        </w:rPr>
        <w:sectPr w:rsidR="009B0061" w:rsidSect="00D8059F">
          <w:type w:val="continuous"/>
          <w:pgSz w:w="11906" w:h="16838"/>
          <w:pgMar w:top="1985" w:right="1440" w:bottom="1440" w:left="1440" w:header="993" w:footer="649" w:gutter="0"/>
          <w:cols w:space="720"/>
        </w:sectPr>
      </w:pPr>
    </w:p>
    <w:p w14:paraId="75379018" w14:textId="77777777" w:rsidR="009B0061" w:rsidRDefault="009B0061" w:rsidP="009B0061">
      <w:pPr>
        <w:spacing w:after="0"/>
        <w:sectPr w:rsidR="009B0061" w:rsidSect="00D8059F">
          <w:pgSz w:w="11906" w:h="16838"/>
          <w:pgMar w:top="1440" w:right="1440" w:bottom="1440" w:left="1440" w:header="720" w:footer="720" w:gutter="0"/>
          <w:cols w:space="720"/>
        </w:sectPr>
      </w:pPr>
    </w:p>
    <w:p w14:paraId="6F9FE9E5" w14:textId="4C6D83CE" w:rsidR="009B0061" w:rsidRDefault="009B0061" w:rsidP="009B0061">
      <w:pPr>
        <w:keepNext/>
        <w:jc w:val="center"/>
        <w:rPr>
          <w:lang w:val="el-GR"/>
        </w:rPr>
      </w:pPr>
      <w:r>
        <w:rPr>
          <w:noProof/>
        </w:rPr>
        <w:drawing>
          <wp:inline distT="0" distB="0" distL="0" distR="0" wp14:anchorId="11C258C5" wp14:editId="2157E332">
            <wp:extent cx="4640911" cy="3275937"/>
            <wp:effectExtent l="0" t="0" r="7620" b="1270"/>
            <wp:docPr id="765360171" name="Picture 765360171" descr="Εικόνα που περιέχει κείμενο, επαγγελματική κάρτα,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771748" descr="Εικόνα που περιέχει κείμενο, επαγγελματική κάρτα, στιγμιότυπο οθόνης, γραμματοσειρά&#10;&#10;Περιγραφή που δημιουργήθηκε αυτόματα"/>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1695" cy="3283549"/>
                    </a:xfrm>
                    <a:prstGeom prst="rect">
                      <a:avLst/>
                    </a:prstGeom>
                    <a:noFill/>
                    <a:ln>
                      <a:noFill/>
                    </a:ln>
                  </pic:spPr>
                </pic:pic>
              </a:graphicData>
            </a:graphic>
          </wp:inline>
        </w:drawing>
      </w:r>
    </w:p>
    <w:p w14:paraId="64DCECCD" w14:textId="77777777" w:rsidR="009B0061" w:rsidRDefault="009B0061" w:rsidP="009B0061">
      <w:pPr>
        <w:jc w:val="center"/>
        <w:rPr>
          <w:i/>
          <w:iCs/>
          <w:color w:val="1F497D" w:themeColor="text2"/>
          <w:sz w:val="18"/>
          <w:szCs w:val="18"/>
          <w:lang w:val="en-US"/>
        </w:rPr>
      </w:pPr>
      <w:bookmarkStart w:id="56" w:name="_Ref134086258"/>
      <w:r>
        <w:rPr>
          <w:i/>
          <w:iCs/>
          <w:color w:val="1F497D" w:themeColor="text2"/>
          <w:sz w:val="18"/>
          <w:szCs w:val="18"/>
          <w:lang w:val="en-US"/>
        </w:rPr>
        <w:t xml:space="preserve">Figure </w:t>
      </w:r>
      <w:r>
        <w:fldChar w:fldCharType="begin"/>
      </w:r>
      <w:r>
        <w:rPr>
          <w:b/>
          <w:color w:val="4F81BD" w:themeColor="accent1"/>
          <w:sz w:val="18"/>
          <w:lang w:val="en-US"/>
        </w:rPr>
        <w:instrText>SEQ Figure \* ARABIC</w:instrText>
      </w:r>
      <w:r>
        <w:fldChar w:fldCharType="separate"/>
      </w:r>
      <w:r>
        <w:rPr>
          <w:i/>
          <w:iCs/>
          <w:color w:val="1F497D" w:themeColor="text2"/>
          <w:sz w:val="18"/>
          <w:szCs w:val="18"/>
          <w:lang w:val="en-US"/>
        </w:rPr>
        <w:t>3</w:t>
      </w:r>
      <w:r>
        <w:fldChar w:fldCharType="end"/>
      </w:r>
      <w:bookmarkEnd w:id="56"/>
      <w:r>
        <w:rPr>
          <w:i/>
          <w:iCs/>
          <w:color w:val="1F497D" w:themeColor="text2"/>
          <w:sz w:val="18"/>
          <w:szCs w:val="18"/>
          <w:lang w:val="en-US"/>
        </w:rPr>
        <w:t xml:space="preserve">: Areas that CoPs activities may </w:t>
      </w:r>
      <w:proofErr w:type="gramStart"/>
      <w:r>
        <w:rPr>
          <w:i/>
          <w:iCs/>
          <w:color w:val="1F497D" w:themeColor="text2"/>
          <w:sz w:val="18"/>
          <w:szCs w:val="18"/>
          <w:lang w:val="en-US"/>
        </w:rPr>
        <w:t>focus</w:t>
      </w:r>
      <w:proofErr w:type="gramEnd"/>
    </w:p>
    <w:p w14:paraId="0A7562FF" w14:textId="77777777" w:rsidR="009B0061" w:rsidRDefault="009B0061" w:rsidP="009B0061">
      <w:pPr>
        <w:rPr>
          <w:b/>
          <w:lang w:val="en-US"/>
        </w:rPr>
      </w:pPr>
      <w:proofErr w:type="gramStart"/>
      <w:r>
        <w:rPr>
          <w:b/>
          <w:lang w:val="en-US"/>
        </w:rPr>
        <w:t>CoPs</w:t>
      </w:r>
      <w:proofErr w:type="gramEnd"/>
      <w:r>
        <w:rPr>
          <w:b/>
          <w:lang w:val="en-US"/>
        </w:rPr>
        <w:t xml:space="preserve"> set-up, operation and governance</w:t>
      </w:r>
    </w:p>
    <w:p w14:paraId="5463810A" w14:textId="77777777" w:rsidR="009B0061" w:rsidRDefault="009B0061" w:rsidP="009B0061">
      <w:pPr>
        <w:rPr>
          <w:lang w:val="en-US"/>
        </w:rPr>
      </w:pPr>
      <w:r>
        <w:rPr>
          <w:lang w:val="en-US"/>
        </w:rPr>
        <w:t xml:space="preserve">As </w:t>
      </w:r>
      <w:proofErr w:type="spellStart"/>
      <w:r>
        <w:rPr>
          <w:lang w:val="en-US"/>
        </w:rPr>
        <w:t>DestinE</w:t>
      </w:r>
      <w:proofErr w:type="spellEnd"/>
      <w:r>
        <w:rPr>
          <w:lang w:val="en-US"/>
        </w:rPr>
        <w:t xml:space="preserve"> is an ongoing </w:t>
      </w:r>
      <w:proofErr w:type="spellStart"/>
      <w:r>
        <w:rPr>
          <w:lang w:val="en-US"/>
        </w:rPr>
        <w:t>endeavour</w:t>
      </w:r>
      <w:proofErr w:type="spellEnd"/>
      <w:r>
        <w:rPr>
          <w:lang w:val="en-US"/>
        </w:rPr>
        <w:t xml:space="preserve">, CoPs need to be inaugurated and commence their interactions before they develop and flourish into thriving hubs, </w:t>
      </w:r>
      <w:proofErr w:type="spellStart"/>
      <w:r>
        <w:rPr>
          <w:lang w:val="en-US"/>
        </w:rPr>
        <w:t>centred</w:t>
      </w:r>
      <w:proofErr w:type="spellEnd"/>
      <w:r>
        <w:rPr>
          <w:lang w:val="en-US"/>
        </w:rPr>
        <w:t xml:space="preserve"> around member interactions, offering opportunities for co-development.</w:t>
      </w:r>
    </w:p>
    <w:p w14:paraId="085A4383" w14:textId="77777777" w:rsidR="009B0061" w:rsidRDefault="009B0061" w:rsidP="009B0061">
      <w:r>
        <w:t>Activities in 2024 focus on establishing the first set of CoPs. These may evolve from existing communities or emerge as new groups. Key activities during this phase include:</w:t>
      </w:r>
    </w:p>
    <w:p w14:paraId="09DCBB21" w14:textId="77777777" w:rsidR="009B0061" w:rsidRDefault="009B0061" w:rsidP="009B0061">
      <w:pPr>
        <w:pStyle w:val="ListParagraph"/>
        <w:numPr>
          <w:ilvl w:val="0"/>
          <w:numId w:val="96"/>
        </w:numPr>
        <w:spacing w:after="160" w:line="256" w:lineRule="auto"/>
      </w:pPr>
      <w:r>
        <w:rPr>
          <w:b/>
          <w:bCs/>
        </w:rPr>
        <w:t>Onboarding Initial Members</w:t>
      </w:r>
      <w:r>
        <w:t xml:space="preserve">: Recruiting participants who are passionate about contributing to the </w:t>
      </w:r>
      <w:proofErr w:type="spellStart"/>
      <w:r>
        <w:t>DestinE</w:t>
      </w:r>
      <w:proofErr w:type="spellEnd"/>
      <w:r>
        <w:t xml:space="preserve"> project through the Digital Earth Science Platform (DESP).</w:t>
      </w:r>
    </w:p>
    <w:p w14:paraId="74039FDA" w14:textId="77777777" w:rsidR="009B0061" w:rsidRDefault="009B0061" w:rsidP="009B0061">
      <w:pPr>
        <w:pStyle w:val="ListParagraph"/>
        <w:numPr>
          <w:ilvl w:val="0"/>
          <w:numId w:val="96"/>
        </w:numPr>
        <w:spacing w:after="160" w:line="256" w:lineRule="auto"/>
      </w:pPr>
      <w:r>
        <w:rPr>
          <w:b/>
          <w:bCs/>
        </w:rPr>
        <w:t>Developing a Collaborative Framework</w:t>
      </w:r>
      <w:r>
        <w:t>: This framework will foster co-design with end users, emphasizing the importance of listening, empathy, and understanding diverse perspectives and needs.</w:t>
      </w:r>
    </w:p>
    <w:p w14:paraId="4A18573F" w14:textId="77777777" w:rsidR="009B0061" w:rsidRDefault="009B0061" w:rsidP="009B0061">
      <w:pPr>
        <w:pStyle w:val="ListParagraph"/>
        <w:numPr>
          <w:ilvl w:val="0"/>
          <w:numId w:val="96"/>
        </w:numPr>
        <w:spacing w:after="160" w:line="256" w:lineRule="auto"/>
      </w:pPr>
      <w:r>
        <w:rPr>
          <w:b/>
          <w:bCs/>
        </w:rPr>
        <w:t>Building a Foundation for Future Growth</w:t>
      </w:r>
      <w:r>
        <w:t xml:space="preserve">: By slowly expanding the member base and activities, these CoPs will gradually contribute insights and recommendations to the </w:t>
      </w:r>
      <w:proofErr w:type="spellStart"/>
      <w:r>
        <w:t>DestinE</w:t>
      </w:r>
      <w:proofErr w:type="spellEnd"/>
      <w:r>
        <w:t xml:space="preserve"> project through DESP.</w:t>
      </w:r>
    </w:p>
    <w:p w14:paraId="22D7D8D7" w14:textId="77777777" w:rsidR="009B0061" w:rsidRDefault="009B0061" w:rsidP="009B0061">
      <w:pPr>
        <w:spacing w:after="0"/>
        <w:rPr>
          <w:lang w:val="en-US"/>
        </w:rPr>
      </w:pPr>
      <w:r>
        <w:t>The operation of CoPs shall be supported by a</w:t>
      </w:r>
      <w:r>
        <w:rPr>
          <w:lang w:val="en-US"/>
        </w:rPr>
        <w:t xml:space="preserve"> governance model which has to be flexible and adaptable to the community's changing needs and circumstances as well as transparent and inclusive, ensuring that all members have a say in the community's activities. In the context of DEUC project each CoP may be led by a Community Facilitator, who will be responsible for facilitating communication and collaboration within the group. In case of existing communities, the Community Facilitator from DEUC project side will be responsible for facilitating communication and collaboration regarding DESP activities in accordance with the rules of each existing community and in consultation with the leader of that community. </w:t>
      </w:r>
    </w:p>
    <w:p w14:paraId="4DA6787C" w14:textId="77777777" w:rsidR="009B0061" w:rsidRDefault="009B0061" w:rsidP="009B0061">
      <w:pPr>
        <w:rPr>
          <w:lang w:val="en-US"/>
        </w:rPr>
      </w:pPr>
      <w:r>
        <w:rPr>
          <w:lang w:val="en-US"/>
        </w:rPr>
        <w:lastRenderedPageBreak/>
        <w:t xml:space="preserve">Members of the CoPs can be passive or active. A passive member can follow updates about </w:t>
      </w:r>
      <w:proofErr w:type="spellStart"/>
      <w:r>
        <w:rPr>
          <w:lang w:val="en-US"/>
        </w:rPr>
        <w:t>DestinE</w:t>
      </w:r>
      <w:proofErr w:type="spellEnd"/>
      <w:r>
        <w:rPr>
          <w:lang w:val="en-US"/>
        </w:rPr>
        <w:t xml:space="preserve"> activities and outputs. An active member can participate in the activities (co-design, user recommendations collection, hackathons, etc.), use and test </w:t>
      </w:r>
      <w:proofErr w:type="spellStart"/>
      <w:r>
        <w:rPr>
          <w:lang w:val="en-US"/>
        </w:rPr>
        <w:t>DestinE</w:t>
      </w:r>
      <w:proofErr w:type="spellEnd"/>
      <w:r>
        <w:rPr>
          <w:lang w:val="en-US"/>
        </w:rPr>
        <w:t xml:space="preserve"> services, propose topics of interest, share content and relevant work, as well as have access to a range of resources and tools, including webinars, online discussion forums, and training materials.</w:t>
      </w:r>
    </w:p>
    <w:p w14:paraId="066918B9" w14:textId="77777777" w:rsidR="009B0061" w:rsidRDefault="009B0061" w:rsidP="009B0061">
      <w:pPr>
        <w:rPr>
          <w:lang w:val="en-US"/>
        </w:rPr>
      </w:pPr>
      <w:r>
        <w:rPr>
          <w:lang w:val="en-US"/>
        </w:rPr>
        <w:t xml:space="preserve">At the current stage of the DEUC project, anyone who is interested in applying for becoming a member of </w:t>
      </w:r>
      <w:proofErr w:type="spellStart"/>
      <w:r>
        <w:rPr>
          <w:lang w:val="en-US"/>
        </w:rPr>
        <w:t>DestinE</w:t>
      </w:r>
      <w:proofErr w:type="spellEnd"/>
      <w:r>
        <w:rPr>
          <w:lang w:val="en-US"/>
        </w:rPr>
        <w:t xml:space="preserve"> community can apply online via a dedicated form in the website (</w:t>
      </w:r>
      <w:hyperlink r:id="rId43" w:history="1">
        <w:r>
          <w:rPr>
            <w:rStyle w:val="cf01"/>
            <w:color w:val="0000FF"/>
            <w:u w:val="single"/>
          </w:rPr>
          <w:t>https://destination-earth.eu/destine-community/become-part-of-the-destine-community/</w:t>
        </w:r>
      </w:hyperlink>
      <w:r>
        <w:rPr>
          <w:lang w:val="en-US"/>
        </w:rPr>
        <w:t>).</w:t>
      </w:r>
    </w:p>
    <w:p w14:paraId="08E6255C" w14:textId="77777777" w:rsidR="009B0061" w:rsidRDefault="009B0061" w:rsidP="009B0061">
      <w:pPr>
        <w:rPr>
          <w:b/>
          <w:lang w:val="en-US"/>
        </w:rPr>
      </w:pPr>
      <w:r>
        <w:rPr>
          <w:lang w:val="en-US"/>
        </w:rPr>
        <w:t xml:space="preserve">CoPs are designed to function both physically and online. Physical operation of CoPs will take place via the </w:t>
      </w:r>
      <w:proofErr w:type="spellStart"/>
      <w:r>
        <w:rPr>
          <w:lang w:val="en-US"/>
        </w:rPr>
        <w:t>organisation</w:t>
      </w:r>
      <w:proofErr w:type="spellEnd"/>
      <w:r>
        <w:rPr>
          <w:lang w:val="en-US"/>
        </w:rPr>
        <w:t xml:space="preserve"> or participation in physical events. Online operation during 2024 will take place via online meetings (see PA1.3).</w:t>
      </w:r>
    </w:p>
    <w:tbl>
      <w:tblPr>
        <w:tblStyle w:val="TableGrid"/>
        <w:tblW w:w="0" w:type="auto"/>
        <w:tblLook w:val="04A0" w:firstRow="1" w:lastRow="0" w:firstColumn="1" w:lastColumn="0" w:noHBand="0" w:noVBand="1"/>
      </w:tblPr>
      <w:tblGrid>
        <w:gridCol w:w="6799"/>
        <w:gridCol w:w="2217"/>
      </w:tblGrid>
      <w:tr w:rsidR="009B0061" w14:paraId="5D407CD8"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033FE16"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217" w:type="dxa"/>
            <w:tcBorders>
              <w:top w:val="single" w:sz="4" w:space="0" w:color="auto"/>
              <w:left w:val="single" w:sz="4" w:space="0" w:color="auto"/>
              <w:bottom w:val="single" w:sz="4" w:space="0" w:color="auto"/>
              <w:right w:val="single" w:sz="4" w:space="0" w:color="auto"/>
            </w:tcBorders>
            <w:hideMark/>
          </w:tcPr>
          <w:p w14:paraId="65A7464A"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138FF9BC"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E024B48" w14:textId="77B89509" w:rsidR="009B0061" w:rsidRDefault="009B0061">
            <w:pPr>
              <w:spacing w:after="0" w:line="276" w:lineRule="auto"/>
              <w:rPr>
                <w:b/>
                <w:bCs/>
                <w:color w:val="17365D" w:themeColor="text2" w:themeShade="BF"/>
              </w:rPr>
            </w:pPr>
            <w:r>
              <w:rPr>
                <w:lang w:val="en-US"/>
              </w:rPr>
              <w:t>A</w:t>
            </w:r>
            <w:r>
              <w:t>1.1.1 Map, connect and collaborate with existing communities and initiatives</w:t>
            </w:r>
            <w:r w:rsidR="001F015B">
              <w:t xml:space="preserve"> (at least </w:t>
            </w:r>
            <w:r w:rsidR="00AB5BBE">
              <w:t>3 synergies with existing communities)</w:t>
            </w:r>
            <w:r>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090EB059" w14:textId="77777777" w:rsidR="009B0061" w:rsidRDefault="009B0061">
            <w:pPr>
              <w:spacing w:after="0" w:line="276" w:lineRule="auto"/>
              <w:jc w:val="center"/>
              <w:rPr>
                <w:b/>
                <w:bCs/>
                <w:color w:val="17365D" w:themeColor="text2" w:themeShade="BF"/>
                <w:lang w:val="el-GR"/>
              </w:rPr>
            </w:pPr>
            <w:r>
              <w:t>2024</w:t>
            </w:r>
          </w:p>
        </w:tc>
      </w:tr>
      <w:tr w:rsidR="009B0061" w14:paraId="49778471"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156C6C01" w14:textId="190C08F5" w:rsidR="009B0061" w:rsidRDefault="009B0061">
            <w:pPr>
              <w:spacing w:after="0" w:line="276" w:lineRule="auto"/>
            </w:pPr>
            <w:r>
              <w:rPr>
                <w:lang w:val="en-US"/>
              </w:rPr>
              <w:t>A</w:t>
            </w:r>
            <w:r>
              <w:t>1.1.2 Set-up of at least 2 CoPs leveraging also the DEUC project’s Use Cases communities to be formed.</w:t>
            </w:r>
          </w:p>
        </w:tc>
        <w:tc>
          <w:tcPr>
            <w:tcW w:w="2217" w:type="dxa"/>
            <w:tcBorders>
              <w:top w:val="single" w:sz="4" w:space="0" w:color="auto"/>
              <w:left w:val="single" w:sz="4" w:space="0" w:color="auto"/>
              <w:bottom w:val="single" w:sz="4" w:space="0" w:color="auto"/>
              <w:right w:val="single" w:sz="4" w:space="0" w:color="auto"/>
            </w:tcBorders>
            <w:vAlign w:val="center"/>
            <w:hideMark/>
          </w:tcPr>
          <w:p w14:paraId="7B781982" w14:textId="77777777" w:rsidR="009B0061" w:rsidRDefault="009B0061">
            <w:pPr>
              <w:spacing w:after="0" w:line="276" w:lineRule="auto"/>
              <w:jc w:val="center"/>
              <w:rPr>
                <w:lang w:val="el-GR"/>
              </w:rPr>
            </w:pPr>
            <w:r>
              <w:t>2024</w:t>
            </w:r>
          </w:p>
        </w:tc>
      </w:tr>
      <w:tr w:rsidR="009B0061" w14:paraId="3F974732"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920B267" w14:textId="77777777" w:rsidR="009B0061" w:rsidRDefault="009B0061">
            <w:pPr>
              <w:spacing w:after="0" w:line="276" w:lineRule="auto"/>
              <w:rPr>
                <w:lang w:val="en-US"/>
              </w:rPr>
            </w:pPr>
            <w:r>
              <w:rPr>
                <w:lang w:val="en-US"/>
              </w:rPr>
              <w:t>A</w:t>
            </w:r>
            <w:r>
              <w:t xml:space="preserve">1.1.3 </w:t>
            </w:r>
            <w:r>
              <w:rPr>
                <w:lang w:val="en-US"/>
              </w:rPr>
              <w:t>Develop a CoP governance framework.</w:t>
            </w:r>
          </w:p>
        </w:tc>
        <w:tc>
          <w:tcPr>
            <w:tcW w:w="2217" w:type="dxa"/>
            <w:tcBorders>
              <w:top w:val="single" w:sz="4" w:space="0" w:color="auto"/>
              <w:left w:val="single" w:sz="4" w:space="0" w:color="auto"/>
              <w:bottom w:val="single" w:sz="4" w:space="0" w:color="auto"/>
              <w:right w:val="single" w:sz="4" w:space="0" w:color="auto"/>
            </w:tcBorders>
            <w:vAlign w:val="center"/>
            <w:hideMark/>
          </w:tcPr>
          <w:p w14:paraId="4668DA9B" w14:textId="77777777" w:rsidR="009B0061" w:rsidRDefault="009B0061">
            <w:pPr>
              <w:spacing w:after="0" w:line="276" w:lineRule="auto"/>
              <w:jc w:val="center"/>
              <w:rPr>
                <w:lang w:val="en-US"/>
              </w:rPr>
            </w:pPr>
            <w:r>
              <w:rPr>
                <w:lang w:val="en-US"/>
              </w:rPr>
              <w:t>202</w:t>
            </w:r>
            <w:r>
              <w:t>4</w:t>
            </w:r>
          </w:p>
        </w:tc>
      </w:tr>
      <w:tr w:rsidR="009B0061" w14:paraId="0A6DAD2F"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9932FAB" w14:textId="77777777" w:rsidR="009B0061" w:rsidRDefault="009B0061">
            <w:pPr>
              <w:spacing w:after="0" w:line="276" w:lineRule="auto"/>
              <w:rPr>
                <w:lang w:val="en-US"/>
              </w:rPr>
            </w:pPr>
            <w:r>
              <w:rPr>
                <w:lang w:val="en-US"/>
              </w:rPr>
              <w:t>A</w:t>
            </w:r>
            <w:r>
              <w:t>1.1.4 Implementation of CoPs events and meetings (linked with PA1.2).</w:t>
            </w:r>
          </w:p>
        </w:tc>
        <w:tc>
          <w:tcPr>
            <w:tcW w:w="2217" w:type="dxa"/>
            <w:tcBorders>
              <w:top w:val="single" w:sz="4" w:space="0" w:color="auto"/>
              <w:left w:val="single" w:sz="4" w:space="0" w:color="auto"/>
              <w:bottom w:val="single" w:sz="4" w:space="0" w:color="auto"/>
              <w:right w:val="single" w:sz="4" w:space="0" w:color="auto"/>
            </w:tcBorders>
            <w:vAlign w:val="center"/>
            <w:hideMark/>
          </w:tcPr>
          <w:p w14:paraId="0E98792F" w14:textId="77777777" w:rsidR="009B0061" w:rsidRDefault="009B0061">
            <w:pPr>
              <w:spacing w:after="0" w:line="276" w:lineRule="auto"/>
              <w:jc w:val="center"/>
              <w:rPr>
                <w:lang w:val="en-US"/>
              </w:rPr>
            </w:pPr>
            <w:r>
              <w:rPr>
                <w:lang w:val="en-US"/>
              </w:rPr>
              <w:t>202</w:t>
            </w:r>
            <w:r>
              <w:t>4</w:t>
            </w:r>
          </w:p>
        </w:tc>
      </w:tr>
      <w:tr w:rsidR="009B0061" w14:paraId="3F78441F"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C99A4E4" w14:textId="77777777" w:rsidR="009B0061" w:rsidRDefault="009B0061">
            <w:pPr>
              <w:spacing w:after="0" w:line="276" w:lineRule="auto"/>
              <w:rPr>
                <w:lang w:val="en-US"/>
              </w:rPr>
            </w:pPr>
            <w:r>
              <w:rPr>
                <w:lang w:val="en-US"/>
              </w:rPr>
              <w:t>A</w:t>
            </w:r>
            <w:r>
              <w:t>1.1.5 Establish structured feedback mechanisms to gather insights on the effectiveness of CoP activities. Use feedback to continuously refine and enhance the CoP experience.</w:t>
            </w:r>
          </w:p>
        </w:tc>
        <w:tc>
          <w:tcPr>
            <w:tcW w:w="2217" w:type="dxa"/>
            <w:tcBorders>
              <w:top w:val="single" w:sz="4" w:space="0" w:color="auto"/>
              <w:left w:val="single" w:sz="4" w:space="0" w:color="auto"/>
              <w:bottom w:val="single" w:sz="4" w:space="0" w:color="auto"/>
              <w:right w:val="single" w:sz="4" w:space="0" w:color="auto"/>
            </w:tcBorders>
            <w:vAlign w:val="center"/>
            <w:hideMark/>
          </w:tcPr>
          <w:p w14:paraId="1D5776E0" w14:textId="77777777" w:rsidR="009B0061" w:rsidRDefault="009B0061">
            <w:pPr>
              <w:spacing w:after="0" w:line="276" w:lineRule="auto"/>
              <w:jc w:val="center"/>
              <w:rPr>
                <w:lang w:val="en-US"/>
              </w:rPr>
            </w:pPr>
            <w:r>
              <w:rPr>
                <w:lang w:val="en-US"/>
              </w:rPr>
              <w:t>202</w:t>
            </w:r>
            <w:r>
              <w:t>4</w:t>
            </w:r>
          </w:p>
        </w:tc>
      </w:tr>
    </w:tbl>
    <w:p w14:paraId="03DA1D73" w14:textId="77777777" w:rsidR="009B0061" w:rsidRDefault="009B0061" w:rsidP="009B0061">
      <w:pPr>
        <w:rPr>
          <w:rFonts w:asciiTheme="minorHAnsi" w:hAnsiTheme="minorHAnsi"/>
          <w:b/>
          <w:bCs/>
          <w:lang w:val="en-US"/>
        </w:rPr>
      </w:pPr>
    </w:p>
    <w:p w14:paraId="61A8837E"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1.2: Community engagement via organization of events and activities</w:t>
      </w:r>
    </w:p>
    <w:p w14:paraId="18C953E4" w14:textId="77777777" w:rsidR="009B0061" w:rsidRDefault="009B0061" w:rsidP="009B0061">
      <w:pPr>
        <w:rPr>
          <w:lang w:val="en-US"/>
        </w:rPr>
      </w:pPr>
      <w:r>
        <w:rPr>
          <w:lang w:val="en-US"/>
        </w:rPr>
        <w:t xml:space="preserve">To enhance community engagement and foster growth, PA1.2 focus on organizing events and activities to create a vibrant and interactive environment. The aims </w:t>
      </w:r>
      <w:proofErr w:type="gramStart"/>
      <w:r>
        <w:rPr>
          <w:lang w:val="en-US"/>
        </w:rPr>
        <w:t>is</w:t>
      </w:r>
      <w:proofErr w:type="gramEnd"/>
      <w:r>
        <w:rPr>
          <w:lang w:val="en-US"/>
        </w:rPr>
        <w:t xml:space="preserve"> to host regular events tailored to the interests and needs of the community members to significantly boost participation and cultivate a sense of belonging. These events could range from webinars, workshops, to virtual social gatherings or collaborative projects. Additionally, incorporating interactive elements within events, such as Q&amp;A sessions, polls, and networking opportunities, will ensure that community members actively contribute and feel valued. Leveraging various communication channels, including social media, newsletters, and dedicated event platforms, will amplify the reach and accessibility of the community events. Encouraging user-generated content or facilitating member-led sessions will also further empower the community. Ultimately, a well-curated calendar of events will be developed to enhance community engagement by providing meaningful and enjoyable experiences, creating a dynamic ecosystem that attracts new members and retains existing ones.</w:t>
      </w:r>
    </w:p>
    <w:tbl>
      <w:tblPr>
        <w:tblStyle w:val="TableGrid"/>
        <w:tblW w:w="0" w:type="auto"/>
        <w:tblLook w:val="04A0" w:firstRow="1" w:lastRow="0" w:firstColumn="1" w:lastColumn="0" w:noHBand="0" w:noVBand="1"/>
      </w:tblPr>
      <w:tblGrid>
        <w:gridCol w:w="6799"/>
        <w:gridCol w:w="2217"/>
      </w:tblGrid>
      <w:tr w:rsidR="009B0061" w14:paraId="461ED443"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7EA4008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217" w:type="dxa"/>
            <w:tcBorders>
              <w:top w:val="single" w:sz="4" w:space="0" w:color="auto"/>
              <w:left w:val="single" w:sz="4" w:space="0" w:color="auto"/>
              <w:bottom w:val="single" w:sz="4" w:space="0" w:color="auto"/>
              <w:right w:val="single" w:sz="4" w:space="0" w:color="auto"/>
            </w:tcBorders>
            <w:hideMark/>
          </w:tcPr>
          <w:p w14:paraId="74B45B48"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536C7680"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27C1F8F7" w14:textId="367879E0" w:rsidR="009B0061" w:rsidRDefault="009B0061">
            <w:pPr>
              <w:spacing w:after="0" w:line="276" w:lineRule="auto"/>
              <w:rPr>
                <w:b/>
                <w:bCs/>
                <w:color w:val="17365D" w:themeColor="text2" w:themeShade="BF"/>
              </w:rPr>
            </w:pPr>
            <w:r>
              <w:rPr>
                <w:lang w:val="en-US"/>
              </w:rPr>
              <w:t>A</w:t>
            </w:r>
            <w:r>
              <w:t>1.4.1 Online events planning and content development (at least 6)</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5778E16A" w14:textId="77777777" w:rsidR="009B0061" w:rsidRDefault="009B0061">
            <w:pPr>
              <w:spacing w:after="0" w:line="276" w:lineRule="auto"/>
              <w:jc w:val="center"/>
              <w:rPr>
                <w:b/>
                <w:bCs/>
                <w:color w:val="17365D" w:themeColor="text2" w:themeShade="BF"/>
                <w:lang w:val="el-GR"/>
              </w:rPr>
            </w:pPr>
            <w:r>
              <w:t>2024</w:t>
            </w:r>
          </w:p>
        </w:tc>
      </w:tr>
      <w:tr w:rsidR="009B0061" w14:paraId="69203AA2"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030AE1EC" w14:textId="7AB2E10A" w:rsidR="009B0061" w:rsidRDefault="009B0061">
            <w:pPr>
              <w:spacing w:after="0" w:line="276" w:lineRule="auto"/>
            </w:pPr>
            <w:r>
              <w:rPr>
                <w:lang w:val="en-US"/>
              </w:rPr>
              <w:t>A</w:t>
            </w:r>
            <w:r>
              <w:t>1.4.2 Organization of 1 physical community event</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5389D0E8" w14:textId="77777777" w:rsidR="009B0061" w:rsidRDefault="009B0061">
            <w:pPr>
              <w:spacing w:after="0" w:line="276" w:lineRule="auto"/>
              <w:jc w:val="center"/>
              <w:rPr>
                <w:lang w:val="el-GR"/>
              </w:rPr>
            </w:pPr>
            <w:r>
              <w:t>2024</w:t>
            </w:r>
          </w:p>
        </w:tc>
      </w:tr>
      <w:tr w:rsidR="009B0061" w14:paraId="649CA880"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14764E58" w14:textId="702DE856" w:rsidR="009B0061" w:rsidRDefault="009B0061">
            <w:pPr>
              <w:spacing w:after="0" w:line="276" w:lineRule="auto"/>
            </w:pPr>
            <w:r>
              <w:rPr>
                <w:lang w:val="en-US"/>
              </w:rPr>
              <w:lastRenderedPageBreak/>
              <w:t>A</w:t>
            </w:r>
            <w:r>
              <w:t>1.</w:t>
            </w:r>
            <w:r>
              <w:rPr>
                <w:lang w:val="en-US"/>
              </w:rPr>
              <w:t>4</w:t>
            </w:r>
            <w:r>
              <w:t>.3</w:t>
            </w:r>
            <w:r w:rsidR="00DD39F9">
              <w:t xml:space="preserve"> </w:t>
            </w:r>
            <w:r>
              <w:t>Utilization of various communication channels, such as newsletters, social media, relevant websites, to announce upcoming events</w:t>
            </w:r>
            <w:r w:rsidR="0015022D">
              <w:t>.</w:t>
            </w:r>
          </w:p>
        </w:tc>
        <w:tc>
          <w:tcPr>
            <w:tcW w:w="2217" w:type="dxa"/>
            <w:tcBorders>
              <w:top w:val="single" w:sz="4" w:space="0" w:color="auto"/>
              <w:left w:val="single" w:sz="4" w:space="0" w:color="auto"/>
              <w:bottom w:val="single" w:sz="4" w:space="0" w:color="auto"/>
              <w:right w:val="single" w:sz="4" w:space="0" w:color="auto"/>
            </w:tcBorders>
            <w:vAlign w:val="center"/>
            <w:hideMark/>
          </w:tcPr>
          <w:p w14:paraId="19A83241" w14:textId="77777777" w:rsidR="009B0061" w:rsidRDefault="009B0061">
            <w:pPr>
              <w:spacing w:after="0" w:line="276" w:lineRule="auto"/>
              <w:jc w:val="center"/>
              <w:rPr>
                <w:lang w:val="en-US"/>
              </w:rPr>
            </w:pPr>
            <w:r>
              <w:rPr>
                <w:lang w:val="en-US"/>
              </w:rPr>
              <w:t>202</w:t>
            </w:r>
            <w:r>
              <w:t>4</w:t>
            </w:r>
          </w:p>
        </w:tc>
      </w:tr>
      <w:tr w:rsidR="00BF6CCF" w14:paraId="59E7462E" w14:textId="77777777" w:rsidTr="00781ACC">
        <w:tc>
          <w:tcPr>
            <w:tcW w:w="6799" w:type="dxa"/>
            <w:tcBorders>
              <w:top w:val="single" w:sz="4" w:space="0" w:color="auto"/>
              <w:left w:val="single" w:sz="4" w:space="0" w:color="auto"/>
              <w:bottom w:val="single" w:sz="4" w:space="0" w:color="auto"/>
              <w:right w:val="single" w:sz="4" w:space="0" w:color="auto"/>
            </w:tcBorders>
          </w:tcPr>
          <w:p w14:paraId="2AD1F574" w14:textId="650364CB" w:rsidR="00BF6CCF" w:rsidRDefault="00BF6CCF">
            <w:pPr>
              <w:spacing w:after="0"/>
              <w:rPr>
                <w:lang w:val="en-US"/>
              </w:rPr>
            </w:pPr>
            <w:r>
              <w:rPr>
                <w:lang w:val="en-US"/>
              </w:rPr>
              <w:t xml:space="preserve">A.1.4.4 </w:t>
            </w:r>
            <w:r w:rsidRPr="00BF6CCF">
              <w:rPr>
                <w:lang w:val="en-US"/>
              </w:rPr>
              <w:t xml:space="preserve">Use of </w:t>
            </w:r>
            <w:proofErr w:type="spellStart"/>
            <w:r w:rsidRPr="00BF6CCF">
              <w:rPr>
                <w:lang w:val="en-US"/>
              </w:rPr>
              <w:t>DestinE</w:t>
            </w:r>
            <w:proofErr w:type="spellEnd"/>
            <w:r w:rsidRPr="00BF6CCF">
              <w:rPr>
                <w:lang w:val="en-US"/>
              </w:rPr>
              <w:t xml:space="preserve"> website or DESP to document key insights of the</w:t>
            </w:r>
            <w:r>
              <w:rPr>
                <w:lang w:val="en-US"/>
              </w:rPr>
              <w:t xml:space="preserve"> community</w:t>
            </w:r>
            <w:r w:rsidRPr="00BF6CCF">
              <w:rPr>
                <w:lang w:val="en-US"/>
              </w:rPr>
              <w:t xml:space="preserve"> activities.</w:t>
            </w:r>
          </w:p>
        </w:tc>
        <w:tc>
          <w:tcPr>
            <w:tcW w:w="2217" w:type="dxa"/>
            <w:tcBorders>
              <w:top w:val="single" w:sz="4" w:space="0" w:color="auto"/>
              <w:left w:val="single" w:sz="4" w:space="0" w:color="auto"/>
              <w:bottom w:val="single" w:sz="4" w:space="0" w:color="auto"/>
              <w:right w:val="single" w:sz="4" w:space="0" w:color="auto"/>
            </w:tcBorders>
            <w:vAlign w:val="center"/>
          </w:tcPr>
          <w:p w14:paraId="53C223E1" w14:textId="10A48FED" w:rsidR="00BF6CCF" w:rsidRDefault="00BF6CCF">
            <w:pPr>
              <w:spacing w:after="0"/>
              <w:jc w:val="center"/>
              <w:rPr>
                <w:lang w:val="en-US"/>
              </w:rPr>
            </w:pPr>
            <w:r>
              <w:rPr>
                <w:lang w:val="en-US"/>
              </w:rPr>
              <w:t>202</w:t>
            </w:r>
            <w:r>
              <w:t>4</w:t>
            </w:r>
          </w:p>
        </w:tc>
      </w:tr>
      <w:tr w:rsidR="009B0061" w14:paraId="5CB74F58" w14:textId="77777777" w:rsidTr="00781ACC">
        <w:tc>
          <w:tcPr>
            <w:tcW w:w="6799" w:type="dxa"/>
            <w:tcBorders>
              <w:top w:val="single" w:sz="4" w:space="0" w:color="auto"/>
              <w:left w:val="single" w:sz="4" w:space="0" w:color="auto"/>
              <w:bottom w:val="single" w:sz="4" w:space="0" w:color="auto"/>
              <w:right w:val="single" w:sz="4" w:space="0" w:color="auto"/>
            </w:tcBorders>
            <w:hideMark/>
          </w:tcPr>
          <w:p w14:paraId="68F91BE0" w14:textId="71293FD3" w:rsidR="009B0061" w:rsidRDefault="009B0061">
            <w:pPr>
              <w:spacing w:after="0" w:line="276" w:lineRule="auto"/>
              <w:rPr>
                <w:lang w:val="en-US"/>
              </w:rPr>
            </w:pPr>
            <w:r>
              <w:rPr>
                <w:lang w:val="en-US"/>
              </w:rPr>
              <w:t>A.1.4.</w:t>
            </w:r>
            <w:r w:rsidR="00BF6CCF">
              <w:rPr>
                <w:lang w:val="en-US"/>
              </w:rPr>
              <w:t>5</w:t>
            </w:r>
            <w:r>
              <w:rPr>
                <w:lang w:val="en-US"/>
              </w:rPr>
              <w:t xml:space="preserve"> Conduct surveys or polls or post event follow-up to gauge community interests and preferences, ensuring event themes resonate with members</w:t>
            </w:r>
          </w:p>
        </w:tc>
        <w:tc>
          <w:tcPr>
            <w:tcW w:w="2217" w:type="dxa"/>
            <w:tcBorders>
              <w:top w:val="single" w:sz="4" w:space="0" w:color="auto"/>
              <w:left w:val="single" w:sz="4" w:space="0" w:color="auto"/>
              <w:bottom w:val="single" w:sz="4" w:space="0" w:color="auto"/>
              <w:right w:val="single" w:sz="4" w:space="0" w:color="auto"/>
            </w:tcBorders>
            <w:vAlign w:val="center"/>
            <w:hideMark/>
          </w:tcPr>
          <w:p w14:paraId="37AF575D" w14:textId="77777777" w:rsidR="009B0061" w:rsidRDefault="009B0061">
            <w:pPr>
              <w:spacing w:after="0" w:line="276" w:lineRule="auto"/>
              <w:jc w:val="center"/>
              <w:rPr>
                <w:lang w:val="en-US"/>
              </w:rPr>
            </w:pPr>
            <w:r>
              <w:rPr>
                <w:lang w:val="en-US"/>
              </w:rPr>
              <w:t>202</w:t>
            </w:r>
            <w:r>
              <w:t>4</w:t>
            </w:r>
          </w:p>
        </w:tc>
      </w:tr>
    </w:tbl>
    <w:p w14:paraId="1271EC09" w14:textId="77777777" w:rsidR="00C72BE8" w:rsidRDefault="00C72BE8" w:rsidP="009B0061">
      <w:pPr>
        <w:rPr>
          <w:lang w:val="en-US"/>
        </w:rPr>
      </w:pPr>
    </w:p>
    <w:p w14:paraId="7F6BC486" w14:textId="3E710FA4" w:rsidR="009B0061" w:rsidRPr="008802D0" w:rsidRDefault="009B0061" w:rsidP="009B0061">
      <w:pPr>
        <w:rPr>
          <w:rFonts w:asciiTheme="minorHAnsi" w:hAnsiTheme="minorHAnsi"/>
          <w:b/>
          <w:bCs/>
          <w:i/>
          <w:iCs/>
          <w:lang w:val="en-US"/>
        </w:rPr>
      </w:pPr>
      <w:r w:rsidRPr="008802D0">
        <w:rPr>
          <w:b/>
          <w:bCs/>
          <w:i/>
          <w:iCs/>
          <w:lang w:val="en-US"/>
        </w:rPr>
        <w:t>An indicative plan of the Actions A.1.4.1 and A1.4.2 is presented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1DC867" w14:textId="77777777" w:rsidTr="009B0061">
        <w:tc>
          <w:tcPr>
            <w:tcW w:w="1555" w:type="dxa"/>
            <w:tcBorders>
              <w:top w:val="nil"/>
              <w:left w:val="nil"/>
              <w:bottom w:val="single" w:sz="4" w:space="0" w:color="auto"/>
              <w:right w:val="nil"/>
            </w:tcBorders>
            <w:hideMark/>
          </w:tcPr>
          <w:p w14:paraId="645F358C" w14:textId="77777777" w:rsidR="009B0061" w:rsidRDefault="009B0061">
            <w:pPr>
              <w:rPr>
                <w:b/>
                <w:bCs/>
                <w:lang w:val="en-US"/>
              </w:rPr>
            </w:pPr>
            <w:r>
              <w:rPr>
                <w:b/>
                <w:bCs/>
                <w:lang w:val="en-US"/>
              </w:rPr>
              <w:t>Activity 1</w:t>
            </w:r>
          </w:p>
        </w:tc>
        <w:tc>
          <w:tcPr>
            <w:tcW w:w="7461" w:type="dxa"/>
            <w:tcBorders>
              <w:top w:val="nil"/>
              <w:left w:val="nil"/>
              <w:bottom w:val="single" w:sz="4" w:space="0" w:color="auto"/>
              <w:right w:val="nil"/>
            </w:tcBorders>
            <w:hideMark/>
          </w:tcPr>
          <w:p w14:paraId="33963937" w14:textId="77777777" w:rsidR="009B0061" w:rsidRDefault="009B0061">
            <w:pPr>
              <w:spacing w:after="0"/>
              <w:rPr>
                <w:b/>
                <w:bCs/>
                <w:lang w:val="en-US"/>
              </w:rPr>
            </w:pPr>
            <w:r>
              <w:rPr>
                <w:b/>
                <w:bCs/>
                <w:lang w:val="en-US"/>
              </w:rPr>
              <w:t xml:space="preserve">Introduction to the </w:t>
            </w:r>
            <w:proofErr w:type="spellStart"/>
            <w:r>
              <w:rPr>
                <w:b/>
                <w:bCs/>
                <w:lang w:val="en-US"/>
              </w:rPr>
              <w:t>DestinE</w:t>
            </w:r>
            <w:proofErr w:type="spellEnd"/>
            <w:r>
              <w:rPr>
                <w:b/>
                <w:bCs/>
                <w:lang w:val="en-US"/>
              </w:rPr>
              <w:t xml:space="preserve"> Community</w:t>
            </w:r>
          </w:p>
        </w:tc>
      </w:tr>
      <w:tr w:rsidR="009B0061" w14:paraId="3E45CFBE" w14:textId="77777777" w:rsidTr="009B0061">
        <w:tc>
          <w:tcPr>
            <w:tcW w:w="1555" w:type="dxa"/>
            <w:tcBorders>
              <w:top w:val="single" w:sz="4" w:space="0" w:color="auto"/>
              <w:left w:val="nil"/>
              <w:bottom w:val="nil"/>
              <w:right w:val="nil"/>
            </w:tcBorders>
            <w:hideMark/>
          </w:tcPr>
          <w:p w14:paraId="029DCD98"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7AE50034" w14:textId="77777777" w:rsidR="009B0061" w:rsidRDefault="009B0061">
            <w:pPr>
              <w:spacing w:after="0"/>
              <w:rPr>
                <w:lang w:val="en-US"/>
              </w:rPr>
            </w:pPr>
            <w:r>
              <w:rPr>
                <w:lang w:val="en-US"/>
              </w:rPr>
              <w:t>February 2024</w:t>
            </w:r>
          </w:p>
        </w:tc>
      </w:tr>
      <w:tr w:rsidR="009B0061" w14:paraId="23E95C13" w14:textId="77777777" w:rsidTr="009B0061">
        <w:tc>
          <w:tcPr>
            <w:tcW w:w="1555" w:type="dxa"/>
            <w:hideMark/>
          </w:tcPr>
          <w:p w14:paraId="173F7861" w14:textId="77777777" w:rsidR="009B0061" w:rsidRDefault="009B0061">
            <w:pPr>
              <w:spacing w:after="0"/>
              <w:rPr>
                <w:lang w:val="en-US"/>
              </w:rPr>
            </w:pPr>
            <w:r>
              <w:rPr>
                <w:lang w:val="en-US"/>
              </w:rPr>
              <w:t>Duration</w:t>
            </w:r>
          </w:p>
        </w:tc>
        <w:tc>
          <w:tcPr>
            <w:tcW w:w="7461" w:type="dxa"/>
            <w:hideMark/>
          </w:tcPr>
          <w:p w14:paraId="78F9D83C" w14:textId="77777777" w:rsidR="009B0061" w:rsidRDefault="009B0061">
            <w:pPr>
              <w:spacing w:after="0"/>
              <w:rPr>
                <w:lang w:val="en-US"/>
              </w:rPr>
            </w:pPr>
            <w:r>
              <w:rPr>
                <w:lang w:val="en-US"/>
              </w:rPr>
              <w:t>2 hours</w:t>
            </w:r>
          </w:p>
        </w:tc>
      </w:tr>
      <w:tr w:rsidR="009B0061" w14:paraId="290E8D56" w14:textId="77777777" w:rsidTr="009B0061">
        <w:tc>
          <w:tcPr>
            <w:tcW w:w="1555" w:type="dxa"/>
            <w:hideMark/>
          </w:tcPr>
          <w:p w14:paraId="4A7E1C7E" w14:textId="77777777" w:rsidR="009B0061" w:rsidRDefault="009B0061">
            <w:pPr>
              <w:spacing w:after="0"/>
              <w:rPr>
                <w:lang w:val="en-US"/>
              </w:rPr>
            </w:pPr>
            <w:r>
              <w:rPr>
                <w:lang w:val="en-US"/>
              </w:rPr>
              <w:t xml:space="preserve">Meeting Lead </w:t>
            </w:r>
          </w:p>
        </w:tc>
        <w:tc>
          <w:tcPr>
            <w:tcW w:w="7461" w:type="dxa"/>
            <w:hideMark/>
          </w:tcPr>
          <w:p w14:paraId="6317F493" w14:textId="77777777" w:rsidR="009B0061" w:rsidRDefault="009B0061">
            <w:pPr>
              <w:spacing w:after="0"/>
              <w:rPr>
                <w:lang w:val="en-US"/>
              </w:rPr>
            </w:pPr>
            <w:proofErr w:type="spellStart"/>
            <w:r>
              <w:rPr>
                <w:lang w:val="en-US"/>
              </w:rPr>
              <w:t>AUTh</w:t>
            </w:r>
            <w:proofErr w:type="spellEnd"/>
          </w:p>
        </w:tc>
      </w:tr>
      <w:tr w:rsidR="009B0061" w14:paraId="19DA1BB6" w14:textId="77777777" w:rsidTr="009B0061">
        <w:tc>
          <w:tcPr>
            <w:tcW w:w="1555" w:type="dxa"/>
            <w:hideMark/>
          </w:tcPr>
          <w:p w14:paraId="2E50DF3B" w14:textId="77777777" w:rsidR="009B0061" w:rsidRDefault="009B0061">
            <w:pPr>
              <w:spacing w:after="0"/>
              <w:rPr>
                <w:lang w:val="en-US"/>
              </w:rPr>
            </w:pPr>
            <w:r>
              <w:rPr>
                <w:lang w:val="en-US"/>
              </w:rPr>
              <w:t>Audience</w:t>
            </w:r>
          </w:p>
        </w:tc>
        <w:tc>
          <w:tcPr>
            <w:tcW w:w="7461" w:type="dxa"/>
            <w:hideMark/>
          </w:tcPr>
          <w:p w14:paraId="6F909CBE" w14:textId="77777777" w:rsidR="009B0061" w:rsidRDefault="009B0061">
            <w:pPr>
              <w:spacing w:after="0"/>
              <w:rPr>
                <w:lang w:val="en-US"/>
              </w:rPr>
            </w:pPr>
            <w:r>
              <w:rPr>
                <w:lang w:val="en-US"/>
              </w:rPr>
              <w:t>Community members</w:t>
            </w:r>
          </w:p>
        </w:tc>
      </w:tr>
      <w:tr w:rsidR="009B0061" w14:paraId="08777BFC" w14:textId="77777777" w:rsidTr="009B0061">
        <w:tc>
          <w:tcPr>
            <w:tcW w:w="1555" w:type="dxa"/>
            <w:hideMark/>
          </w:tcPr>
          <w:p w14:paraId="5F65E42A" w14:textId="77777777" w:rsidR="009B0061" w:rsidRDefault="009B0061">
            <w:pPr>
              <w:spacing w:after="0"/>
              <w:rPr>
                <w:lang w:val="en-US"/>
              </w:rPr>
            </w:pPr>
            <w:r>
              <w:rPr>
                <w:lang w:val="en-US"/>
              </w:rPr>
              <w:t>Type</w:t>
            </w:r>
          </w:p>
        </w:tc>
        <w:tc>
          <w:tcPr>
            <w:tcW w:w="7461" w:type="dxa"/>
            <w:hideMark/>
          </w:tcPr>
          <w:p w14:paraId="62EF114C" w14:textId="77777777" w:rsidR="009B0061" w:rsidRDefault="009B0061">
            <w:pPr>
              <w:spacing w:after="0"/>
              <w:rPr>
                <w:lang w:val="en-US"/>
              </w:rPr>
            </w:pPr>
            <w:r>
              <w:rPr>
                <w:lang w:val="en-US"/>
              </w:rPr>
              <w:t>Seminar</w:t>
            </w:r>
          </w:p>
        </w:tc>
      </w:tr>
      <w:tr w:rsidR="009B0061" w14:paraId="7036775E" w14:textId="77777777" w:rsidTr="009B0061">
        <w:tc>
          <w:tcPr>
            <w:tcW w:w="1555" w:type="dxa"/>
            <w:hideMark/>
          </w:tcPr>
          <w:p w14:paraId="6ADC312F" w14:textId="77777777" w:rsidR="009B0061" w:rsidRDefault="009B0061">
            <w:pPr>
              <w:spacing w:after="0"/>
              <w:rPr>
                <w:lang w:val="en-US"/>
              </w:rPr>
            </w:pPr>
            <w:r>
              <w:rPr>
                <w:lang w:val="en-US"/>
              </w:rPr>
              <w:t>Mode</w:t>
            </w:r>
          </w:p>
        </w:tc>
        <w:tc>
          <w:tcPr>
            <w:tcW w:w="7461" w:type="dxa"/>
            <w:hideMark/>
          </w:tcPr>
          <w:p w14:paraId="1C57D296" w14:textId="77777777" w:rsidR="009B0061" w:rsidRDefault="009B0061">
            <w:pPr>
              <w:spacing w:after="0"/>
              <w:rPr>
                <w:lang w:val="en-US"/>
              </w:rPr>
            </w:pPr>
            <w:r>
              <w:rPr>
                <w:lang w:val="en-US"/>
              </w:rPr>
              <w:t>Online</w:t>
            </w:r>
          </w:p>
        </w:tc>
      </w:tr>
      <w:tr w:rsidR="009B0061" w14:paraId="05BE617D" w14:textId="77777777" w:rsidTr="009B0061">
        <w:tc>
          <w:tcPr>
            <w:tcW w:w="1555" w:type="dxa"/>
            <w:hideMark/>
          </w:tcPr>
          <w:p w14:paraId="748E37CC" w14:textId="77777777" w:rsidR="009B0061" w:rsidRDefault="009B0061">
            <w:pPr>
              <w:spacing w:after="0"/>
              <w:rPr>
                <w:lang w:val="en-US"/>
              </w:rPr>
            </w:pPr>
            <w:r>
              <w:rPr>
                <w:lang w:val="en-US"/>
              </w:rPr>
              <w:t>Description</w:t>
            </w:r>
          </w:p>
        </w:tc>
        <w:tc>
          <w:tcPr>
            <w:tcW w:w="7461" w:type="dxa"/>
            <w:hideMark/>
          </w:tcPr>
          <w:p w14:paraId="0EFF879F" w14:textId="77777777" w:rsidR="009B0061" w:rsidRDefault="009B0061">
            <w:pPr>
              <w:spacing w:after="0"/>
              <w:rPr>
                <w:lang w:val="en-US"/>
              </w:rPr>
            </w:pPr>
            <w:r>
              <w:rPr>
                <w:lang w:val="en-US"/>
              </w:rPr>
              <w:t xml:space="preserve">This initial meeting is an opening of the interactions to the community as it has developed to the day. Participants will be informed of </w:t>
            </w:r>
          </w:p>
          <w:p w14:paraId="7C0291A2" w14:textId="77777777" w:rsidR="009B0061" w:rsidRDefault="009B0061" w:rsidP="009B0061">
            <w:pPr>
              <w:pStyle w:val="ListParagraph"/>
              <w:numPr>
                <w:ilvl w:val="0"/>
                <w:numId w:val="101"/>
              </w:numPr>
              <w:spacing w:after="0"/>
              <w:jc w:val="left"/>
              <w:rPr>
                <w:lang w:val="en-US"/>
              </w:rPr>
            </w:pPr>
            <w:r>
              <w:rPr>
                <w:lang w:val="en-US"/>
              </w:rPr>
              <w:t xml:space="preserve">the </w:t>
            </w:r>
            <w:proofErr w:type="spellStart"/>
            <w:r>
              <w:rPr>
                <w:lang w:val="en-US"/>
              </w:rPr>
              <w:t>DestinE</w:t>
            </w:r>
            <w:proofErr w:type="spellEnd"/>
            <w:r>
              <w:rPr>
                <w:lang w:val="en-US"/>
              </w:rPr>
              <w:t xml:space="preserve"> Community Vision, </w:t>
            </w:r>
          </w:p>
          <w:p w14:paraId="099A00DF" w14:textId="77777777" w:rsidR="009B0061" w:rsidRDefault="009B0061" w:rsidP="009B0061">
            <w:pPr>
              <w:pStyle w:val="ListParagraph"/>
              <w:numPr>
                <w:ilvl w:val="0"/>
                <w:numId w:val="101"/>
              </w:numPr>
              <w:spacing w:after="0"/>
              <w:jc w:val="left"/>
              <w:rPr>
                <w:lang w:val="en-US"/>
              </w:rPr>
            </w:pPr>
            <w:r>
              <w:rPr>
                <w:lang w:val="en-US"/>
              </w:rPr>
              <w:t xml:space="preserve">what the current state of the community is, </w:t>
            </w:r>
          </w:p>
          <w:p w14:paraId="742018CA" w14:textId="77777777" w:rsidR="009B0061" w:rsidRDefault="009B0061" w:rsidP="009B0061">
            <w:pPr>
              <w:pStyle w:val="ListParagraph"/>
              <w:numPr>
                <w:ilvl w:val="0"/>
                <w:numId w:val="101"/>
              </w:numPr>
              <w:spacing w:after="0"/>
              <w:jc w:val="left"/>
              <w:rPr>
                <w:lang w:val="en-US"/>
              </w:rPr>
            </w:pPr>
            <w:r>
              <w:rPr>
                <w:lang w:val="en-US"/>
              </w:rPr>
              <w:t xml:space="preserve">the Community Building Strategy </w:t>
            </w:r>
          </w:p>
          <w:p w14:paraId="0E63FCEA" w14:textId="77777777" w:rsidR="009B0061" w:rsidRDefault="009B0061" w:rsidP="009B0061">
            <w:pPr>
              <w:pStyle w:val="ListParagraph"/>
              <w:numPr>
                <w:ilvl w:val="0"/>
                <w:numId w:val="101"/>
              </w:numPr>
              <w:spacing w:after="0"/>
              <w:jc w:val="left"/>
              <w:rPr>
                <w:lang w:val="en-US"/>
              </w:rPr>
            </w:pPr>
            <w:r>
              <w:rPr>
                <w:lang w:val="en-US"/>
              </w:rPr>
              <w:t xml:space="preserve">how the community is expected to work </w:t>
            </w:r>
          </w:p>
          <w:p w14:paraId="2CEA567B" w14:textId="77777777" w:rsidR="009B0061" w:rsidRDefault="009B0061" w:rsidP="009B0061">
            <w:pPr>
              <w:pStyle w:val="ListParagraph"/>
              <w:numPr>
                <w:ilvl w:val="0"/>
                <w:numId w:val="101"/>
              </w:numPr>
              <w:spacing w:after="0"/>
              <w:jc w:val="left"/>
              <w:rPr>
                <w:lang w:val="en-US"/>
              </w:rPr>
            </w:pPr>
            <w:r>
              <w:rPr>
                <w:lang w:val="en-US"/>
              </w:rPr>
              <w:t>the Communities of Practice (CoP) and</w:t>
            </w:r>
          </w:p>
          <w:p w14:paraId="35046C60" w14:textId="77777777" w:rsidR="009B0061" w:rsidRDefault="009B0061" w:rsidP="009B0061">
            <w:pPr>
              <w:pStyle w:val="ListParagraph"/>
              <w:numPr>
                <w:ilvl w:val="0"/>
                <w:numId w:val="101"/>
              </w:numPr>
              <w:spacing w:after="0"/>
              <w:jc w:val="left"/>
              <w:rPr>
                <w:lang w:val="en-US"/>
              </w:rPr>
            </w:pPr>
            <w:r>
              <w:rPr>
                <w:lang w:val="en-US"/>
              </w:rPr>
              <w:t xml:space="preserve">how they can and will be involved </w:t>
            </w:r>
          </w:p>
        </w:tc>
      </w:tr>
      <w:tr w:rsidR="009B0061" w14:paraId="55A07064" w14:textId="77777777" w:rsidTr="009B0061">
        <w:tc>
          <w:tcPr>
            <w:tcW w:w="1555" w:type="dxa"/>
            <w:hideMark/>
          </w:tcPr>
          <w:p w14:paraId="73AEBE3E" w14:textId="77777777" w:rsidR="009B0061" w:rsidRDefault="009B0061">
            <w:pPr>
              <w:spacing w:after="0"/>
              <w:rPr>
                <w:lang w:val="en-US"/>
              </w:rPr>
            </w:pPr>
            <w:r>
              <w:rPr>
                <w:lang w:val="en-US"/>
              </w:rPr>
              <w:t>Material to prepare</w:t>
            </w:r>
          </w:p>
        </w:tc>
        <w:tc>
          <w:tcPr>
            <w:tcW w:w="7461" w:type="dxa"/>
            <w:hideMark/>
          </w:tcPr>
          <w:p w14:paraId="11C53574" w14:textId="77777777" w:rsidR="009B0061" w:rsidRDefault="009B0061">
            <w:pPr>
              <w:spacing w:after="0"/>
              <w:rPr>
                <w:lang w:val="en-US"/>
              </w:rPr>
            </w:pPr>
            <w:r>
              <w:rPr>
                <w:lang w:val="en-US"/>
              </w:rPr>
              <w:t>Presentations for plenary</w:t>
            </w:r>
          </w:p>
        </w:tc>
      </w:tr>
      <w:tr w:rsidR="009B0061" w14:paraId="00C02271" w14:textId="77777777" w:rsidTr="009B0061">
        <w:tc>
          <w:tcPr>
            <w:tcW w:w="1555" w:type="dxa"/>
            <w:hideMark/>
          </w:tcPr>
          <w:p w14:paraId="07049096" w14:textId="77777777" w:rsidR="009B0061" w:rsidRDefault="009B0061">
            <w:pPr>
              <w:spacing w:after="0"/>
              <w:rPr>
                <w:lang w:val="en-US"/>
              </w:rPr>
            </w:pPr>
            <w:r>
              <w:rPr>
                <w:lang w:val="en-US"/>
              </w:rPr>
              <w:t>Actions post-event</w:t>
            </w:r>
          </w:p>
        </w:tc>
        <w:tc>
          <w:tcPr>
            <w:tcW w:w="7461" w:type="dxa"/>
            <w:hideMark/>
          </w:tcPr>
          <w:p w14:paraId="552B7F51" w14:textId="77777777" w:rsidR="009B0061" w:rsidRDefault="009B0061">
            <w:pPr>
              <w:spacing w:after="0"/>
              <w:rPr>
                <w:lang w:val="en-US"/>
              </w:rPr>
            </w:pPr>
            <w:r>
              <w:rPr>
                <w:lang w:val="en-US"/>
              </w:rPr>
              <w:t>Share upcoming CoP events, including brief description of each</w:t>
            </w:r>
          </w:p>
        </w:tc>
      </w:tr>
    </w:tbl>
    <w:p w14:paraId="65F5FE9F"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569A3420" w14:textId="77777777" w:rsidTr="009B0061">
        <w:tc>
          <w:tcPr>
            <w:tcW w:w="1555" w:type="dxa"/>
            <w:tcBorders>
              <w:top w:val="nil"/>
              <w:left w:val="nil"/>
              <w:bottom w:val="single" w:sz="4" w:space="0" w:color="auto"/>
              <w:right w:val="nil"/>
            </w:tcBorders>
            <w:hideMark/>
          </w:tcPr>
          <w:p w14:paraId="29361519" w14:textId="77777777" w:rsidR="009B0061" w:rsidRDefault="009B0061">
            <w:pPr>
              <w:rPr>
                <w:b/>
                <w:bCs/>
                <w:lang w:val="en-US"/>
              </w:rPr>
            </w:pPr>
            <w:r>
              <w:rPr>
                <w:b/>
                <w:bCs/>
                <w:lang w:val="en-US"/>
              </w:rPr>
              <w:t>Activity 2</w:t>
            </w:r>
          </w:p>
        </w:tc>
        <w:tc>
          <w:tcPr>
            <w:tcW w:w="7461" w:type="dxa"/>
            <w:tcBorders>
              <w:top w:val="nil"/>
              <w:left w:val="nil"/>
              <w:bottom w:val="single" w:sz="4" w:space="0" w:color="auto"/>
              <w:right w:val="nil"/>
            </w:tcBorders>
            <w:hideMark/>
          </w:tcPr>
          <w:p w14:paraId="1AD41E46" w14:textId="77777777" w:rsidR="009B0061" w:rsidRDefault="009B0061">
            <w:pPr>
              <w:spacing w:after="0"/>
              <w:rPr>
                <w:b/>
                <w:bCs/>
                <w:lang w:val="en-US"/>
              </w:rPr>
            </w:pPr>
            <w:r>
              <w:rPr>
                <w:b/>
                <w:bCs/>
                <w:lang w:val="en-US"/>
              </w:rPr>
              <w:t>1st individual Community of Practice (CoP) meeting</w:t>
            </w:r>
          </w:p>
        </w:tc>
      </w:tr>
      <w:tr w:rsidR="009B0061" w14:paraId="308F1D49" w14:textId="77777777" w:rsidTr="009B0061">
        <w:tc>
          <w:tcPr>
            <w:tcW w:w="1555" w:type="dxa"/>
            <w:tcBorders>
              <w:top w:val="single" w:sz="4" w:space="0" w:color="auto"/>
              <w:left w:val="nil"/>
              <w:bottom w:val="nil"/>
              <w:right w:val="nil"/>
            </w:tcBorders>
            <w:hideMark/>
          </w:tcPr>
          <w:p w14:paraId="74CEA183"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36172264" w14:textId="77777777" w:rsidR="009B0061" w:rsidRDefault="009B0061">
            <w:pPr>
              <w:spacing w:after="0"/>
              <w:rPr>
                <w:lang w:val="en-US"/>
              </w:rPr>
            </w:pPr>
            <w:r>
              <w:rPr>
                <w:lang w:val="en-US"/>
              </w:rPr>
              <w:t>March 2024</w:t>
            </w:r>
          </w:p>
        </w:tc>
      </w:tr>
      <w:tr w:rsidR="009B0061" w14:paraId="1EECD16C" w14:textId="77777777" w:rsidTr="009B0061">
        <w:tc>
          <w:tcPr>
            <w:tcW w:w="1555" w:type="dxa"/>
            <w:hideMark/>
          </w:tcPr>
          <w:p w14:paraId="7D6353E1" w14:textId="77777777" w:rsidR="009B0061" w:rsidRDefault="009B0061">
            <w:pPr>
              <w:spacing w:after="0"/>
              <w:rPr>
                <w:lang w:val="en-US"/>
              </w:rPr>
            </w:pPr>
            <w:r>
              <w:rPr>
                <w:lang w:val="en-US"/>
              </w:rPr>
              <w:t>Duration</w:t>
            </w:r>
          </w:p>
        </w:tc>
        <w:tc>
          <w:tcPr>
            <w:tcW w:w="7461" w:type="dxa"/>
            <w:hideMark/>
          </w:tcPr>
          <w:p w14:paraId="6695E130" w14:textId="77777777" w:rsidR="009B0061" w:rsidRDefault="009B0061">
            <w:pPr>
              <w:spacing w:after="0"/>
              <w:rPr>
                <w:lang w:val="en-US"/>
              </w:rPr>
            </w:pPr>
            <w:r>
              <w:rPr>
                <w:lang w:val="en-US"/>
              </w:rPr>
              <w:t>1,5-2 hours</w:t>
            </w:r>
          </w:p>
        </w:tc>
      </w:tr>
      <w:tr w:rsidR="009B0061" w14:paraId="6627D5CC" w14:textId="77777777" w:rsidTr="009B0061">
        <w:tc>
          <w:tcPr>
            <w:tcW w:w="1555" w:type="dxa"/>
            <w:hideMark/>
          </w:tcPr>
          <w:p w14:paraId="7E2ACDAF" w14:textId="77777777" w:rsidR="009B0061" w:rsidRDefault="009B0061">
            <w:pPr>
              <w:spacing w:after="0"/>
              <w:rPr>
                <w:lang w:val="en-US"/>
              </w:rPr>
            </w:pPr>
            <w:r>
              <w:rPr>
                <w:lang w:val="en-US"/>
              </w:rPr>
              <w:t xml:space="preserve">Meeting Lead </w:t>
            </w:r>
          </w:p>
        </w:tc>
        <w:tc>
          <w:tcPr>
            <w:tcW w:w="7461" w:type="dxa"/>
            <w:hideMark/>
          </w:tcPr>
          <w:p w14:paraId="4B21AE48"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5FBF2A39" w14:textId="77777777" w:rsidTr="009B0061">
        <w:tc>
          <w:tcPr>
            <w:tcW w:w="1555" w:type="dxa"/>
            <w:hideMark/>
          </w:tcPr>
          <w:p w14:paraId="2141E48E" w14:textId="77777777" w:rsidR="009B0061" w:rsidRDefault="009B0061">
            <w:pPr>
              <w:spacing w:after="0"/>
              <w:rPr>
                <w:lang w:val="en-US"/>
              </w:rPr>
            </w:pPr>
            <w:r>
              <w:rPr>
                <w:lang w:val="en-US"/>
              </w:rPr>
              <w:t>Audience</w:t>
            </w:r>
          </w:p>
        </w:tc>
        <w:tc>
          <w:tcPr>
            <w:tcW w:w="7461" w:type="dxa"/>
            <w:hideMark/>
          </w:tcPr>
          <w:p w14:paraId="77E9CF35" w14:textId="77777777" w:rsidR="009B0061" w:rsidRDefault="009B0061">
            <w:pPr>
              <w:spacing w:after="0"/>
              <w:rPr>
                <w:lang w:val="en-US"/>
              </w:rPr>
            </w:pPr>
            <w:r>
              <w:rPr>
                <w:lang w:val="en-US"/>
              </w:rPr>
              <w:t>CoP interested community members</w:t>
            </w:r>
          </w:p>
        </w:tc>
      </w:tr>
      <w:tr w:rsidR="009B0061" w14:paraId="0FC77980" w14:textId="77777777" w:rsidTr="009B0061">
        <w:tc>
          <w:tcPr>
            <w:tcW w:w="1555" w:type="dxa"/>
            <w:hideMark/>
          </w:tcPr>
          <w:p w14:paraId="43C3C438" w14:textId="77777777" w:rsidR="009B0061" w:rsidRDefault="009B0061">
            <w:pPr>
              <w:spacing w:after="0"/>
              <w:rPr>
                <w:lang w:val="en-US"/>
              </w:rPr>
            </w:pPr>
            <w:r>
              <w:rPr>
                <w:lang w:val="en-US"/>
              </w:rPr>
              <w:t>Type</w:t>
            </w:r>
          </w:p>
        </w:tc>
        <w:tc>
          <w:tcPr>
            <w:tcW w:w="7461" w:type="dxa"/>
            <w:hideMark/>
          </w:tcPr>
          <w:p w14:paraId="484B6751" w14:textId="77777777" w:rsidR="009B0061" w:rsidRDefault="009B0061">
            <w:pPr>
              <w:spacing w:after="0"/>
              <w:rPr>
                <w:lang w:val="en-US"/>
              </w:rPr>
            </w:pPr>
            <w:r>
              <w:rPr>
                <w:lang w:val="en-US"/>
              </w:rPr>
              <w:t xml:space="preserve">Seminar + Discussion session </w:t>
            </w:r>
          </w:p>
        </w:tc>
      </w:tr>
      <w:tr w:rsidR="009B0061" w14:paraId="052373A5" w14:textId="77777777" w:rsidTr="009B0061">
        <w:tc>
          <w:tcPr>
            <w:tcW w:w="1555" w:type="dxa"/>
            <w:hideMark/>
          </w:tcPr>
          <w:p w14:paraId="728CECA1" w14:textId="77777777" w:rsidR="009B0061" w:rsidRDefault="009B0061">
            <w:pPr>
              <w:spacing w:after="0"/>
              <w:rPr>
                <w:lang w:val="en-US"/>
              </w:rPr>
            </w:pPr>
            <w:r>
              <w:rPr>
                <w:lang w:val="en-US"/>
              </w:rPr>
              <w:t>Mode</w:t>
            </w:r>
          </w:p>
        </w:tc>
        <w:tc>
          <w:tcPr>
            <w:tcW w:w="7461" w:type="dxa"/>
            <w:hideMark/>
          </w:tcPr>
          <w:p w14:paraId="235EC11E" w14:textId="77777777" w:rsidR="009B0061" w:rsidRDefault="009B0061">
            <w:pPr>
              <w:spacing w:after="0"/>
              <w:rPr>
                <w:lang w:val="en-US"/>
              </w:rPr>
            </w:pPr>
            <w:r>
              <w:rPr>
                <w:lang w:val="en-US"/>
              </w:rPr>
              <w:t>Online</w:t>
            </w:r>
          </w:p>
        </w:tc>
      </w:tr>
      <w:tr w:rsidR="009B0061" w14:paraId="0B91CE47" w14:textId="77777777" w:rsidTr="009B0061">
        <w:tc>
          <w:tcPr>
            <w:tcW w:w="1555" w:type="dxa"/>
            <w:hideMark/>
          </w:tcPr>
          <w:p w14:paraId="3C1828F4" w14:textId="77777777" w:rsidR="009B0061" w:rsidRDefault="009B0061">
            <w:pPr>
              <w:spacing w:after="0"/>
              <w:rPr>
                <w:lang w:val="en-US"/>
              </w:rPr>
            </w:pPr>
            <w:r>
              <w:rPr>
                <w:lang w:val="en-US"/>
              </w:rPr>
              <w:t>Description</w:t>
            </w:r>
          </w:p>
        </w:tc>
        <w:tc>
          <w:tcPr>
            <w:tcW w:w="7461" w:type="dxa"/>
            <w:hideMark/>
          </w:tcPr>
          <w:p w14:paraId="05E7F255" w14:textId="77777777" w:rsidR="009B0061" w:rsidRDefault="009B0061">
            <w:pPr>
              <w:spacing w:after="0"/>
              <w:rPr>
                <w:lang w:val="en-US"/>
              </w:rPr>
            </w:pPr>
            <w:r>
              <w:rPr>
                <w:lang w:val="en-US"/>
              </w:rPr>
              <w:t xml:space="preserve">Per CoP, </w:t>
            </w:r>
            <w:proofErr w:type="spellStart"/>
            <w:proofErr w:type="gramStart"/>
            <w:r>
              <w:rPr>
                <w:lang w:val="en-US"/>
              </w:rPr>
              <w:t>DestinE</w:t>
            </w:r>
            <w:proofErr w:type="spellEnd"/>
            <w:proofErr w:type="gramEnd"/>
            <w:r>
              <w:rPr>
                <w:lang w:val="en-US"/>
              </w:rPr>
              <w:t xml:space="preserve"> community members approach this meeting in order to be informed:</w:t>
            </w:r>
          </w:p>
          <w:p w14:paraId="2E486A9E" w14:textId="77777777" w:rsidR="009B0061" w:rsidRDefault="009B0061" w:rsidP="009B0061">
            <w:pPr>
              <w:pStyle w:val="ListParagraph"/>
              <w:numPr>
                <w:ilvl w:val="0"/>
                <w:numId w:val="102"/>
              </w:numPr>
              <w:spacing w:after="0"/>
              <w:jc w:val="left"/>
              <w:rPr>
                <w:lang w:val="en-US"/>
              </w:rPr>
            </w:pPr>
            <w:r>
              <w:rPr>
                <w:lang w:val="en-US"/>
              </w:rPr>
              <w:t xml:space="preserve">on the interests of the CoP </w:t>
            </w:r>
          </w:p>
          <w:p w14:paraId="2B2EEAAB" w14:textId="77777777" w:rsidR="009B0061" w:rsidRDefault="009B0061" w:rsidP="009B0061">
            <w:pPr>
              <w:pStyle w:val="ListParagraph"/>
              <w:numPr>
                <w:ilvl w:val="0"/>
                <w:numId w:val="102"/>
              </w:numPr>
              <w:spacing w:after="0"/>
              <w:jc w:val="left"/>
              <w:rPr>
                <w:lang w:val="en-US"/>
              </w:rPr>
            </w:pPr>
            <w:r>
              <w:rPr>
                <w:lang w:val="en-US"/>
              </w:rPr>
              <w:t xml:space="preserve">on the CoP members and </w:t>
            </w:r>
          </w:p>
          <w:p w14:paraId="41ED6F99" w14:textId="77777777" w:rsidR="009B0061" w:rsidRDefault="009B0061" w:rsidP="009B0061">
            <w:pPr>
              <w:pStyle w:val="ListParagraph"/>
              <w:numPr>
                <w:ilvl w:val="0"/>
                <w:numId w:val="102"/>
              </w:numPr>
              <w:spacing w:after="0"/>
              <w:jc w:val="left"/>
              <w:rPr>
                <w:lang w:val="en-US"/>
              </w:rPr>
            </w:pPr>
            <w:r>
              <w:rPr>
                <w:lang w:val="en-US"/>
              </w:rPr>
              <w:t>of existing Use Cases already of interest for the CoP</w:t>
            </w:r>
          </w:p>
          <w:p w14:paraId="4CDF1361" w14:textId="77777777" w:rsidR="009B0061" w:rsidRDefault="009B0061">
            <w:pPr>
              <w:spacing w:after="0"/>
              <w:rPr>
                <w:lang w:val="en-US"/>
              </w:rPr>
            </w:pPr>
            <w:r>
              <w:rPr>
                <w:lang w:val="en-US"/>
              </w:rPr>
              <w:t xml:space="preserve">Additionally, in the discussion session, through interactive means, CoP community members will be given the opportunity to voice their thoughts live </w:t>
            </w:r>
            <w:proofErr w:type="gramStart"/>
            <w:r>
              <w:rPr>
                <w:lang w:val="en-US"/>
              </w:rPr>
              <w:t>in regards to</w:t>
            </w:r>
            <w:proofErr w:type="gramEnd"/>
            <w:r>
              <w:rPr>
                <w:lang w:val="en-US"/>
              </w:rPr>
              <w:t>:</w:t>
            </w:r>
          </w:p>
          <w:p w14:paraId="24F73F11" w14:textId="77777777" w:rsidR="009B0061" w:rsidRDefault="009B0061" w:rsidP="009B0061">
            <w:pPr>
              <w:pStyle w:val="ListParagraph"/>
              <w:numPr>
                <w:ilvl w:val="0"/>
                <w:numId w:val="103"/>
              </w:numPr>
              <w:spacing w:after="0"/>
              <w:jc w:val="left"/>
              <w:rPr>
                <w:lang w:val="en-US"/>
              </w:rPr>
            </w:pPr>
            <w:r>
              <w:rPr>
                <w:lang w:val="en-US"/>
              </w:rPr>
              <w:lastRenderedPageBreak/>
              <w:t>specific themes of interest, they would like the CoP to engage with</w:t>
            </w:r>
          </w:p>
          <w:p w14:paraId="3C3B25F3" w14:textId="77777777" w:rsidR="009B0061" w:rsidRDefault="009B0061" w:rsidP="009B0061">
            <w:pPr>
              <w:pStyle w:val="ListParagraph"/>
              <w:numPr>
                <w:ilvl w:val="0"/>
                <w:numId w:val="103"/>
              </w:numPr>
              <w:spacing w:after="0"/>
              <w:jc w:val="left"/>
              <w:rPr>
                <w:lang w:val="en-US"/>
              </w:rPr>
            </w:pPr>
            <w:r>
              <w:rPr>
                <w:lang w:val="en-US"/>
              </w:rPr>
              <w:t xml:space="preserve">share projects and Use Cases which could be presented and showcased within a next CoP </w:t>
            </w:r>
            <w:proofErr w:type="gramStart"/>
            <w:r>
              <w:rPr>
                <w:lang w:val="en-US"/>
              </w:rPr>
              <w:t>meeting</w:t>
            </w:r>
            <w:proofErr w:type="gramEnd"/>
          </w:p>
          <w:p w14:paraId="442BACA6" w14:textId="77777777" w:rsidR="009B0061" w:rsidRDefault="009B0061" w:rsidP="009B0061">
            <w:pPr>
              <w:pStyle w:val="ListParagraph"/>
              <w:numPr>
                <w:ilvl w:val="0"/>
                <w:numId w:val="103"/>
              </w:numPr>
              <w:spacing w:after="0"/>
              <w:jc w:val="left"/>
              <w:rPr>
                <w:lang w:val="en-US"/>
              </w:rPr>
            </w:pPr>
            <w:r>
              <w:rPr>
                <w:lang w:val="en-US"/>
              </w:rPr>
              <w:t xml:space="preserve">questions that </w:t>
            </w:r>
            <w:proofErr w:type="gramStart"/>
            <w:r>
              <w:rPr>
                <w:lang w:val="en-US"/>
              </w:rPr>
              <w:t>still remain</w:t>
            </w:r>
            <w:proofErr w:type="gramEnd"/>
            <w:r>
              <w:rPr>
                <w:lang w:val="en-US"/>
              </w:rPr>
              <w:t xml:space="preserve">, regarding </w:t>
            </w:r>
            <w:proofErr w:type="spellStart"/>
            <w:r>
              <w:rPr>
                <w:lang w:val="en-US"/>
              </w:rPr>
              <w:t>DestinE</w:t>
            </w:r>
            <w:proofErr w:type="spellEnd"/>
          </w:p>
          <w:p w14:paraId="5A8B402F" w14:textId="77777777" w:rsidR="009B0061" w:rsidRDefault="009B0061" w:rsidP="009B0061">
            <w:pPr>
              <w:pStyle w:val="ListParagraph"/>
              <w:numPr>
                <w:ilvl w:val="0"/>
                <w:numId w:val="103"/>
              </w:numPr>
              <w:spacing w:after="0"/>
              <w:jc w:val="left"/>
              <w:rPr>
                <w:lang w:val="en-US"/>
              </w:rPr>
            </w:pPr>
            <w:r>
              <w:rPr>
                <w:lang w:val="en-US"/>
              </w:rPr>
              <w:t xml:space="preserve">present themselves to the CoP, as to their interest, affiliation and aspirations of being part of the </w:t>
            </w:r>
            <w:proofErr w:type="gramStart"/>
            <w:r>
              <w:rPr>
                <w:lang w:val="en-US"/>
              </w:rPr>
              <w:t>CoP</w:t>
            </w:r>
            <w:proofErr w:type="gramEnd"/>
          </w:p>
          <w:p w14:paraId="2B2A29C9" w14:textId="77777777" w:rsidR="009B0061" w:rsidRDefault="009B0061" w:rsidP="009B0061">
            <w:pPr>
              <w:pStyle w:val="ListParagraph"/>
              <w:numPr>
                <w:ilvl w:val="0"/>
                <w:numId w:val="103"/>
              </w:numPr>
              <w:spacing w:after="0"/>
              <w:jc w:val="left"/>
              <w:rPr>
                <w:lang w:val="en-US"/>
              </w:rPr>
            </w:pPr>
            <w:r>
              <w:rPr>
                <w:lang w:val="en-US"/>
              </w:rPr>
              <w:t xml:space="preserve">how they actively work without </w:t>
            </w:r>
            <w:proofErr w:type="spellStart"/>
            <w:r>
              <w:rPr>
                <w:lang w:val="en-US"/>
              </w:rPr>
              <w:t>DestinE</w:t>
            </w:r>
            <w:proofErr w:type="spellEnd"/>
            <w:r>
              <w:rPr>
                <w:lang w:val="en-US"/>
              </w:rPr>
              <w:t xml:space="preserve"> &amp; how they imagine working WITH </w:t>
            </w:r>
            <w:proofErr w:type="spellStart"/>
            <w:r>
              <w:rPr>
                <w:lang w:val="en-US"/>
              </w:rPr>
              <w:t>DestinE</w:t>
            </w:r>
            <w:proofErr w:type="spellEnd"/>
            <w:r>
              <w:rPr>
                <w:lang w:val="en-US"/>
              </w:rPr>
              <w:t>.</w:t>
            </w:r>
          </w:p>
        </w:tc>
      </w:tr>
      <w:tr w:rsidR="009B0061" w14:paraId="2981D66E" w14:textId="77777777" w:rsidTr="009B0061">
        <w:tc>
          <w:tcPr>
            <w:tcW w:w="1555" w:type="dxa"/>
            <w:hideMark/>
          </w:tcPr>
          <w:p w14:paraId="73A32D7E" w14:textId="77777777" w:rsidR="009B0061" w:rsidRDefault="009B0061">
            <w:pPr>
              <w:spacing w:after="0"/>
              <w:rPr>
                <w:lang w:val="en-US"/>
              </w:rPr>
            </w:pPr>
            <w:r>
              <w:rPr>
                <w:lang w:val="en-US"/>
              </w:rPr>
              <w:lastRenderedPageBreak/>
              <w:t>Material</w:t>
            </w:r>
          </w:p>
        </w:tc>
        <w:tc>
          <w:tcPr>
            <w:tcW w:w="7461" w:type="dxa"/>
            <w:hideMark/>
          </w:tcPr>
          <w:p w14:paraId="56152159" w14:textId="77777777" w:rsidR="009B0061" w:rsidRDefault="009B0061">
            <w:pPr>
              <w:spacing w:after="0"/>
              <w:rPr>
                <w:lang w:val="en-US"/>
              </w:rPr>
            </w:pPr>
            <w:r>
              <w:rPr>
                <w:lang w:val="en-US"/>
              </w:rPr>
              <w:t>Presentation for CoP plenary</w:t>
            </w:r>
          </w:p>
          <w:p w14:paraId="03AD46CD"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79F1A20" w14:textId="77777777" w:rsidTr="009B0061">
        <w:tc>
          <w:tcPr>
            <w:tcW w:w="1555" w:type="dxa"/>
            <w:hideMark/>
          </w:tcPr>
          <w:p w14:paraId="750BF706" w14:textId="77777777" w:rsidR="009B0061" w:rsidRDefault="009B0061">
            <w:pPr>
              <w:spacing w:after="0"/>
              <w:rPr>
                <w:lang w:val="en-US"/>
              </w:rPr>
            </w:pPr>
            <w:r>
              <w:rPr>
                <w:lang w:val="en-US"/>
              </w:rPr>
              <w:t>Actions post-event</w:t>
            </w:r>
          </w:p>
        </w:tc>
        <w:tc>
          <w:tcPr>
            <w:tcW w:w="7461" w:type="dxa"/>
            <w:hideMark/>
          </w:tcPr>
          <w:p w14:paraId="6710A2CE" w14:textId="77777777" w:rsidR="009B0061" w:rsidRDefault="009B0061">
            <w:pPr>
              <w:spacing w:after="0"/>
              <w:rPr>
                <w:lang w:val="en-US"/>
              </w:rPr>
            </w:pPr>
            <w:r>
              <w:rPr>
                <w:lang w:val="en-US"/>
              </w:rPr>
              <w:t xml:space="preserve">Analysis of </w:t>
            </w:r>
            <w:proofErr w:type="spellStart"/>
            <w:r>
              <w:rPr>
                <w:lang w:val="en-US"/>
              </w:rPr>
              <w:t>slido</w:t>
            </w:r>
            <w:proofErr w:type="spellEnd"/>
            <w:r>
              <w:rPr>
                <w:lang w:val="en-US"/>
              </w:rPr>
              <w:t xml:space="preserve"> responses to gather recommendations on</w:t>
            </w:r>
          </w:p>
          <w:p w14:paraId="04429BF8" w14:textId="77777777" w:rsidR="009B0061" w:rsidRDefault="009B0061" w:rsidP="009B0061">
            <w:pPr>
              <w:pStyle w:val="ListParagraph"/>
              <w:numPr>
                <w:ilvl w:val="0"/>
                <w:numId w:val="104"/>
              </w:numPr>
              <w:spacing w:after="0"/>
              <w:jc w:val="left"/>
              <w:rPr>
                <w:lang w:val="en-US"/>
              </w:rPr>
            </w:pPr>
            <w:r>
              <w:rPr>
                <w:lang w:val="en-US"/>
              </w:rPr>
              <w:t>DESP system</w:t>
            </w:r>
          </w:p>
          <w:p w14:paraId="0A66387D" w14:textId="77777777" w:rsidR="009B0061" w:rsidRDefault="009B0061" w:rsidP="009B0061">
            <w:pPr>
              <w:pStyle w:val="ListParagraph"/>
              <w:numPr>
                <w:ilvl w:val="0"/>
                <w:numId w:val="104"/>
              </w:numPr>
              <w:spacing w:after="0"/>
              <w:jc w:val="left"/>
              <w:rPr>
                <w:lang w:val="en-US"/>
              </w:rPr>
            </w:pPr>
            <w:r>
              <w:rPr>
                <w:lang w:val="en-US"/>
              </w:rPr>
              <w:t>Community activities</w:t>
            </w:r>
          </w:p>
          <w:p w14:paraId="0E91BA27" w14:textId="77777777" w:rsidR="009B0061" w:rsidRDefault="009B0061" w:rsidP="009B0061">
            <w:pPr>
              <w:pStyle w:val="ListParagraph"/>
              <w:numPr>
                <w:ilvl w:val="0"/>
                <w:numId w:val="104"/>
              </w:numPr>
              <w:spacing w:after="0"/>
              <w:jc w:val="left"/>
              <w:rPr>
                <w:lang w:val="en-US"/>
              </w:rPr>
            </w:pPr>
            <w:r>
              <w:rPr>
                <w:lang w:val="en-US"/>
              </w:rPr>
              <w:t>Member Hopes &amp; opportunities</w:t>
            </w:r>
          </w:p>
        </w:tc>
      </w:tr>
    </w:tbl>
    <w:p w14:paraId="7DB9FAB0" w14:textId="77777777" w:rsidR="009B0061" w:rsidRDefault="009B0061" w:rsidP="009B0061">
      <w:pPr>
        <w:tabs>
          <w:tab w:val="left" w:pos="1019"/>
        </w:tabs>
        <w:rPr>
          <w:rFonts w:asciiTheme="minorHAnsi" w:hAnsiTheme="minorHAnsi"/>
          <w:lang w:val="en-US"/>
        </w:rPr>
      </w:pPr>
      <w:r>
        <w:rPr>
          <w:kern w:val="2"/>
          <w:lang w:val="en-US"/>
          <w14:ligatures w14:val="standardContextual"/>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C71ACE" w14:textId="77777777" w:rsidTr="009B0061">
        <w:tc>
          <w:tcPr>
            <w:tcW w:w="1555" w:type="dxa"/>
            <w:tcBorders>
              <w:top w:val="nil"/>
              <w:left w:val="nil"/>
              <w:bottom w:val="single" w:sz="4" w:space="0" w:color="auto"/>
              <w:right w:val="nil"/>
            </w:tcBorders>
            <w:hideMark/>
          </w:tcPr>
          <w:p w14:paraId="62D33390" w14:textId="77777777" w:rsidR="009B0061" w:rsidRDefault="009B0061">
            <w:pPr>
              <w:rPr>
                <w:b/>
                <w:bCs/>
                <w:lang w:val="en-US"/>
              </w:rPr>
            </w:pPr>
            <w:r>
              <w:rPr>
                <w:b/>
                <w:bCs/>
                <w:lang w:val="en-US"/>
              </w:rPr>
              <w:t>Activity 3</w:t>
            </w:r>
          </w:p>
        </w:tc>
        <w:tc>
          <w:tcPr>
            <w:tcW w:w="7461" w:type="dxa"/>
            <w:tcBorders>
              <w:top w:val="nil"/>
              <w:left w:val="nil"/>
              <w:bottom w:val="single" w:sz="4" w:space="0" w:color="auto"/>
              <w:right w:val="nil"/>
            </w:tcBorders>
            <w:hideMark/>
          </w:tcPr>
          <w:p w14:paraId="5B6DFE71" w14:textId="77777777" w:rsidR="009B0061" w:rsidRDefault="009B0061">
            <w:pPr>
              <w:spacing w:after="0"/>
              <w:rPr>
                <w:b/>
                <w:bCs/>
                <w:lang w:val="en-US"/>
              </w:rPr>
            </w:pPr>
            <w:r>
              <w:rPr>
                <w:b/>
                <w:bCs/>
                <w:lang w:val="en-US"/>
              </w:rPr>
              <w:t>2nd individual Community of Practice (CoP) meeting</w:t>
            </w:r>
          </w:p>
        </w:tc>
      </w:tr>
      <w:tr w:rsidR="009B0061" w14:paraId="1904764C" w14:textId="77777777" w:rsidTr="009B0061">
        <w:tc>
          <w:tcPr>
            <w:tcW w:w="1555" w:type="dxa"/>
            <w:tcBorders>
              <w:top w:val="single" w:sz="4" w:space="0" w:color="auto"/>
              <w:left w:val="nil"/>
              <w:bottom w:val="nil"/>
              <w:right w:val="nil"/>
            </w:tcBorders>
            <w:hideMark/>
          </w:tcPr>
          <w:p w14:paraId="625C1DEF"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02F55682" w14:textId="77777777" w:rsidR="009B0061" w:rsidRDefault="009B0061">
            <w:pPr>
              <w:spacing w:after="0"/>
              <w:rPr>
                <w:lang w:val="en-US"/>
              </w:rPr>
            </w:pPr>
            <w:r>
              <w:rPr>
                <w:lang w:val="en-US"/>
              </w:rPr>
              <w:t>April 2024</w:t>
            </w:r>
          </w:p>
        </w:tc>
      </w:tr>
      <w:tr w:rsidR="009B0061" w14:paraId="7A268D5D" w14:textId="77777777" w:rsidTr="009B0061">
        <w:tc>
          <w:tcPr>
            <w:tcW w:w="1555" w:type="dxa"/>
            <w:hideMark/>
          </w:tcPr>
          <w:p w14:paraId="5B3AF682" w14:textId="77777777" w:rsidR="009B0061" w:rsidRDefault="009B0061">
            <w:pPr>
              <w:spacing w:after="0"/>
              <w:rPr>
                <w:lang w:val="en-US"/>
              </w:rPr>
            </w:pPr>
            <w:r>
              <w:rPr>
                <w:lang w:val="en-US"/>
              </w:rPr>
              <w:t>Duration</w:t>
            </w:r>
          </w:p>
        </w:tc>
        <w:tc>
          <w:tcPr>
            <w:tcW w:w="7461" w:type="dxa"/>
            <w:hideMark/>
          </w:tcPr>
          <w:p w14:paraId="000FD337" w14:textId="77777777" w:rsidR="009B0061" w:rsidRDefault="009B0061">
            <w:pPr>
              <w:spacing w:after="0"/>
              <w:rPr>
                <w:lang w:val="en-US"/>
              </w:rPr>
            </w:pPr>
            <w:r>
              <w:rPr>
                <w:lang w:val="en-US"/>
              </w:rPr>
              <w:t>1,5-2 hours</w:t>
            </w:r>
          </w:p>
        </w:tc>
      </w:tr>
      <w:tr w:rsidR="009B0061" w14:paraId="1E6B2815" w14:textId="77777777" w:rsidTr="009B0061">
        <w:tc>
          <w:tcPr>
            <w:tcW w:w="1555" w:type="dxa"/>
            <w:hideMark/>
          </w:tcPr>
          <w:p w14:paraId="340A2552" w14:textId="77777777" w:rsidR="009B0061" w:rsidRDefault="009B0061">
            <w:pPr>
              <w:spacing w:after="0"/>
              <w:rPr>
                <w:lang w:val="en-US"/>
              </w:rPr>
            </w:pPr>
            <w:r>
              <w:rPr>
                <w:lang w:val="en-US"/>
              </w:rPr>
              <w:t xml:space="preserve">Meeting Lead </w:t>
            </w:r>
          </w:p>
        </w:tc>
        <w:tc>
          <w:tcPr>
            <w:tcW w:w="7461" w:type="dxa"/>
            <w:hideMark/>
          </w:tcPr>
          <w:p w14:paraId="044677B6"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01DBB0B6" w14:textId="77777777" w:rsidTr="009B0061">
        <w:tc>
          <w:tcPr>
            <w:tcW w:w="1555" w:type="dxa"/>
            <w:hideMark/>
          </w:tcPr>
          <w:p w14:paraId="0FED727E" w14:textId="77777777" w:rsidR="009B0061" w:rsidRDefault="009B0061">
            <w:pPr>
              <w:spacing w:after="0"/>
              <w:rPr>
                <w:lang w:val="en-US"/>
              </w:rPr>
            </w:pPr>
            <w:r>
              <w:rPr>
                <w:lang w:val="en-US"/>
              </w:rPr>
              <w:t>Audience</w:t>
            </w:r>
          </w:p>
        </w:tc>
        <w:tc>
          <w:tcPr>
            <w:tcW w:w="7461" w:type="dxa"/>
            <w:hideMark/>
          </w:tcPr>
          <w:p w14:paraId="234DFC7B" w14:textId="77777777" w:rsidR="009B0061" w:rsidRDefault="009B0061">
            <w:pPr>
              <w:spacing w:after="0"/>
              <w:rPr>
                <w:lang w:val="en-US"/>
              </w:rPr>
            </w:pPr>
            <w:r>
              <w:rPr>
                <w:lang w:val="en-US"/>
              </w:rPr>
              <w:t>CoP interested community members</w:t>
            </w:r>
          </w:p>
        </w:tc>
      </w:tr>
      <w:tr w:rsidR="009B0061" w14:paraId="6775684C" w14:textId="77777777" w:rsidTr="009B0061">
        <w:tc>
          <w:tcPr>
            <w:tcW w:w="1555" w:type="dxa"/>
            <w:hideMark/>
          </w:tcPr>
          <w:p w14:paraId="6416E82B" w14:textId="77777777" w:rsidR="009B0061" w:rsidRDefault="009B0061">
            <w:pPr>
              <w:spacing w:after="0"/>
              <w:rPr>
                <w:lang w:val="en-US"/>
              </w:rPr>
            </w:pPr>
            <w:r>
              <w:rPr>
                <w:lang w:val="en-US"/>
              </w:rPr>
              <w:t>Type</w:t>
            </w:r>
          </w:p>
        </w:tc>
        <w:tc>
          <w:tcPr>
            <w:tcW w:w="7461" w:type="dxa"/>
            <w:hideMark/>
          </w:tcPr>
          <w:p w14:paraId="5DD5A059" w14:textId="77777777" w:rsidR="009B0061" w:rsidRDefault="009B0061">
            <w:pPr>
              <w:spacing w:after="0"/>
              <w:rPr>
                <w:lang w:val="en-US"/>
              </w:rPr>
            </w:pPr>
            <w:proofErr w:type="spellStart"/>
            <w:r>
              <w:rPr>
                <w:lang w:val="en-US"/>
              </w:rPr>
              <w:t>FireSide</w:t>
            </w:r>
            <w:proofErr w:type="spellEnd"/>
            <w:r>
              <w:rPr>
                <w:lang w:val="en-US"/>
              </w:rPr>
              <w:t xml:space="preserve"> Chat with existing </w:t>
            </w:r>
            <w:proofErr w:type="spellStart"/>
            <w:r>
              <w:rPr>
                <w:lang w:val="en-US"/>
              </w:rPr>
              <w:t>DestinE</w:t>
            </w:r>
            <w:proofErr w:type="spellEnd"/>
            <w:r>
              <w:rPr>
                <w:lang w:val="en-US"/>
              </w:rPr>
              <w:t xml:space="preserve"> Use Case + Networking</w:t>
            </w:r>
          </w:p>
        </w:tc>
      </w:tr>
      <w:tr w:rsidR="009B0061" w14:paraId="4C5B0DC0" w14:textId="77777777" w:rsidTr="009B0061">
        <w:tc>
          <w:tcPr>
            <w:tcW w:w="1555" w:type="dxa"/>
            <w:hideMark/>
          </w:tcPr>
          <w:p w14:paraId="1E2F1004" w14:textId="77777777" w:rsidR="009B0061" w:rsidRDefault="009B0061">
            <w:pPr>
              <w:spacing w:after="0"/>
              <w:rPr>
                <w:lang w:val="en-US"/>
              </w:rPr>
            </w:pPr>
            <w:r>
              <w:rPr>
                <w:lang w:val="en-US"/>
              </w:rPr>
              <w:t>Mode</w:t>
            </w:r>
          </w:p>
        </w:tc>
        <w:tc>
          <w:tcPr>
            <w:tcW w:w="7461" w:type="dxa"/>
            <w:hideMark/>
          </w:tcPr>
          <w:p w14:paraId="0E862C38" w14:textId="77777777" w:rsidR="009B0061" w:rsidRDefault="009B0061">
            <w:pPr>
              <w:spacing w:after="0"/>
              <w:rPr>
                <w:lang w:val="en-US"/>
              </w:rPr>
            </w:pPr>
            <w:r>
              <w:rPr>
                <w:lang w:val="en-US"/>
              </w:rPr>
              <w:t>Online</w:t>
            </w:r>
          </w:p>
        </w:tc>
      </w:tr>
      <w:tr w:rsidR="009B0061" w14:paraId="2B55FFB5" w14:textId="77777777" w:rsidTr="009B0061">
        <w:tc>
          <w:tcPr>
            <w:tcW w:w="1555" w:type="dxa"/>
            <w:hideMark/>
          </w:tcPr>
          <w:p w14:paraId="5C2B5B6F" w14:textId="77777777" w:rsidR="009B0061" w:rsidRDefault="009B0061">
            <w:pPr>
              <w:spacing w:after="0"/>
              <w:rPr>
                <w:lang w:val="en-US"/>
              </w:rPr>
            </w:pPr>
            <w:r>
              <w:rPr>
                <w:lang w:val="en-US"/>
              </w:rPr>
              <w:t>Description</w:t>
            </w:r>
          </w:p>
        </w:tc>
        <w:tc>
          <w:tcPr>
            <w:tcW w:w="7461" w:type="dxa"/>
            <w:hideMark/>
          </w:tcPr>
          <w:p w14:paraId="065FA59E" w14:textId="77777777" w:rsidR="009B0061" w:rsidRDefault="009B0061">
            <w:pPr>
              <w:spacing w:after="0"/>
              <w:rPr>
                <w:lang w:val="en-US"/>
              </w:rPr>
            </w:pPr>
            <w:r>
              <w:rPr>
                <w:lang w:val="en-US"/>
              </w:rPr>
              <w:t xml:space="preserve">CoP members are given the opportunity to interact with individuals from existing Use Cases on </w:t>
            </w:r>
            <w:proofErr w:type="spellStart"/>
            <w:r>
              <w:rPr>
                <w:lang w:val="en-US"/>
              </w:rPr>
              <w:t>DestinE</w:t>
            </w:r>
            <w:proofErr w:type="spellEnd"/>
            <w:r>
              <w:rPr>
                <w:lang w:val="en-US"/>
              </w:rPr>
              <w:t xml:space="preserve">. Following an initial presentation of the Use Case, a fireside chat can help </w:t>
            </w:r>
            <w:proofErr w:type="gramStart"/>
            <w:r>
              <w:rPr>
                <w:lang w:val="en-US"/>
              </w:rPr>
              <w:t>open up</w:t>
            </w:r>
            <w:proofErr w:type="gramEnd"/>
            <w:r>
              <w:rPr>
                <w:lang w:val="en-US"/>
              </w:rPr>
              <w:t xml:space="preserve"> themes of interest for the </w:t>
            </w:r>
            <w:proofErr w:type="spellStart"/>
            <w:r>
              <w:rPr>
                <w:lang w:val="en-US"/>
              </w:rPr>
              <w:t>CoP.</w:t>
            </w:r>
            <w:proofErr w:type="spellEnd"/>
            <w:r>
              <w:rPr>
                <w:lang w:val="en-US"/>
              </w:rPr>
              <w:t xml:space="preserve"> </w:t>
            </w:r>
          </w:p>
          <w:p w14:paraId="1E614E48" w14:textId="77777777" w:rsidR="009B0061" w:rsidRDefault="009B0061" w:rsidP="009B0061">
            <w:pPr>
              <w:pStyle w:val="ListParagraph"/>
              <w:numPr>
                <w:ilvl w:val="0"/>
                <w:numId w:val="105"/>
              </w:numPr>
              <w:spacing w:after="0"/>
              <w:jc w:val="left"/>
              <w:rPr>
                <w:lang w:val="en-US"/>
              </w:rPr>
            </w:pPr>
            <w:r>
              <w:rPr>
                <w:lang w:val="en-US"/>
              </w:rPr>
              <w:t xml:space="preserve">why is this Use Case relevant, </w:t>
            </w:r>
          </w:p>
          <w:p w14:paraId="1604D642" w14:textId="77777777" w:rsidR="009B0061" w:rsidRDefault="009B0061" w:rsidP="009B0061">
            <w:pPr>
              <w:pStyle w:val="ListParagraph"/>
              <w:numPr>
                <w:ilvl w:val="0"/>
                <w:numId w:val="105"/>
              </w:numPr>
              <w:spacing w:after="0"/>
              <w:jc w:val="left"/>
              <w:rPr>
                <w:lang w:val="en-US"/>
              </w:rPr>
            </w:pPr>
            <w:r>
              <w:rPr>
                <w:lang w:val="en-US"/>
              </w:rPr>
              <w:t xml:space="preserve">what is the experience of developing the Use Case, </w:t>
            </w:r>
          </w:p>
          <w:p w14:paraId="529C5AFF" w14:textId="77777777" w:rsidR="009B0061" w:rsidRDefault="009B0061" w:rsidP="009B0061">
            <w:pPr>
              <w:pStyle w:val="ListParagraph"/>
              <w:numPr>
                <w:ilvl w:val="0"/>
                <w:numId w:val="105"/>
              </w:numPr>
              <w:spacing w:after="0"/>
              <w:jc w:val="left"/>
              <w:rPr>
                <w:lang w:val="en-US"/>
              </w:rPr>
            </w:pPr>
            <w:r>
              <w:rPr>
                <w:lang w:val="en-US"/>
              </w:rPr>
              <w:t xml:space="preserve">how it is to develop it within DESP and </w:t>
            </w:r>
            <w:proofErr w:type="spellStart"/>
            <w:r>
              <w:rPr>
                <w:lang w:val="en-US"/>
              </w:rPr>
              <w:t>DestinE</w:t>
            </w:r>
            <w:proofErr w:type="spellEnd"/>
          </w:p>
          <w:p w14:paraId="535BCB3E" w14:textId="77777777" w:rsidR="009B0061" w:rsidRDefault="009B0061" w:rsidP="009B0061">
            <w:pPr>
              <w:pStyle w:val="ListParagraph"/>
              <w:numPr>
                <w:ilvl w:val="0"/>
                <w:numId w:val="105"/>
              </w:numPr>
              <w:spacing w:after="0"/>
              <w:jc w:val="left"/>
              <w:rPr>
                <w:lang w:val="en-US"/>
              </w:rPr>
            </w:pPr>
            <w:r>
              <w:rPr>
                <w:lang w:val="en-US"/>
              </w:rPr>
              <w:t xml:space="preserve">what opportunities and new thoughts have developed as being part of </w:t>
            </w:r>
            <w:proofErr w:type="spellStart"/>
            <w:r>
              <w:rPr>
                <w:lang w:val="en-US"/>
              </w:rPr>
              <w:t>DestinE</w:t>
            </w:r>
            <w:proofErr w:type="spellEnd"/>
          </w:p>
          <w:p w14:paraId="0390E4DD" w14:textId="77777777" w:rsidR="009B0061" w:rsidRDefault="009B0061" w:rsidP="009B0061">
            <w:pPr>
              <w:pStyle w:val="ListParagraph"/>
              <w:numPr>
                <w:ilvl w:val="0"/>
                <w:numId w:val="105"/>
              </w:numPr>
              <w:spacing w:after="0"/>
              <w:jc w:val="left"/>
              <w:rPr>
                <w:lang w:val="en-US"/>
              </w:rPr>
            </w:pPr>
            <w:r>
              <w:rPr>
                <w:lang w:val="en-US"/>
              </w:rPr>
              <w:t>what have been the main challenges, and how have they been addressed, if not yet overcome?</w:t>
            </w:r>
          </w:p>
          <w:p w14:paraId="68A8B5DE" w14:textId="77777777" w:rsidR="009B0061" w:rsidRDefault="009B0061" w:rsidP="009B0061">
            <w:pPr>
              <w:pStyle w:val="ListParagraph"/>
              <w:numPr>
                <w:ilvl w:val="0"/>
                <w:numId w:val="105"/>
              </w:numPr>
              <w:spacing w:after="0"/>
              <w:jc w:val="left"/>
              <w:rPr>
                <w:lang w:val="en-US"/>
              </w:rPr>
            </w:pPr>
            <w:r>
              <w:rPr>
                <w:lang w:val="en-US"/>
              </w:rPr>
              <w:t xml:space="preserve">inside tips, good </w:t>
            </w:r>
            <w:proofErr w:type="gramStart"/>
            <w:r>
              <w:rPr>
                <w:lang w:val="en-US"/>
              </w:rPr>
              <w:t>practices</w:t>
            </w:r>
            <w:proofErr w:type="gramEnd"/>
            <w:r>
              <w:rPr>
                <w:lang w:val="en-US"/>
              </w:rPr>
              <w:t xml:space="preserve"> and things to avoid when working within such a framework</w:t>
            </w:r>
          </w:p>
        </w:tc>
      </w:tr>
      <w:tr w:rsidR="009B0061" w14:paraId="4BB6097F" w14:textId="77777777" w:rsidTr="009B0061">
        <w:tc>
          <w:tcPr>
            <w:tcW w:w="1555" w:type="dxa"/>
            <w:hideMark/>
          </w:tcPr>
          <w:p w14:paraId="1D3F9879" w14:textId="77777777" w:rsidR="009B0061" w:rsidRDefault="009B0061">
            <w:pPr>
              <w:spacing w:after="0"/>
              <w:rPr>
                <w:lang w:val="en-US"/>
              </w:rPr>
            </w:pPr>
            <w:r>
              <w:rPr>
                <w:lang w:val="en-US"/>
              </w:rPr>
              <w:t>Material</w:t>
            </w:r>
          </w:p>
        </w:tc>
        <w:tc>
          <w:tcPr>
            <w:tcW w:w="7461" w:type="dxa"/>
            <w:hideMark/>
          </w:tcPr>
          <w:p w14:paraId="2BC92C01" w14:textId="77777777" w:rsidR="009B0061" w:rsidRDefault="009B0061">
            <w:pPr>
              <w:spacing w:after="0"/>
              <w:rPr>
                <w:lang w:val="en-US"/>
              </w:rPr>
            </w:pPr>
            <w:r>
              <w:rPr>
                <w:lang w:val="en-US"/>
              </w:rPr>
              <w:t>Discussion themes for Fireside Chat</w:t>
            </w:r>
          </w:p>
          <w:p w14:paraId="5FA9F83B" w14:textId="77777777" w:rsidR="009B0061" w:rsidRDefault="009B0061">
            <w:pPr>
              <w:spacing w:after="0"/>
              <w:rPr>
                <w:lang w:val="en-US"/>
              </w:rPr>
            </w:pPr>
            <w:r>
              <w:rPr>
                <w:lang w:val="en-US"/>
              </w:rPr>
              <w:t xml:space="preserve">List of prevocational question to be shared live on the chat, during the event, </w:t>
            </w:r>
            <w:proofErr w:type="gramStart"/>
            <w:r>
              <w:rPr>
                <w:lang w:val="en-US"/>
              </w:rPr>
              <w:t>in order to</w:t>
            </w:r>
            <w:proofErr w:type="gramEnd"/>
            <w:r>
              <w:rPr>
                <w:lang w:val="en-US"/>
              </w:rPr>
              <w:t xml:space="preserve"> invite responses by the audience.</w:t>
            </w:r>
          </w:p>
          <w:p w14:paraId="16A4CF6B" w14:textId="77777777" w:rsidR="009B0061" w:rsidRDefault="009B0061">
            <w:pPr>
              <w:spacing w:after="0"/>
              <w:rPr>
                <w:lang w:val="en-US"/>
              </w:rPr>
            </w:pPr>
            <w:proofErr w:type="spellStart"/>
            <w:r>
              <w:rPr>
                <w:lang w:val="en-US"/>
              </w:rPr>
              <w:t>Slido</w:t>
            </w:r>
            <w:proofErr w:type="spellEnd"/>
            <w:r>
              <w:rPr>
                <w:lang w:val="en-US"/>
              </w:rPr>
              <w:t xml:space="preserve"> questionnaire &amp; live Q&amp;A</w:t>
            </w:r>
          </w:p>
        </w:tc>
      </w:tr>
      <w:tr w:rsidR="009B0061" w14:paraId="7396ADD7" w14:textId="77777777" w:rsidTr="009B0061">
        <w:tc>
          <w:tcPr>
            <w:tcW w:w="1555" w:type="dxa"/>
            <w:hideMark/>
          </w:tcPr>
          <w:p w14:paraId="21972DDF" w14:textId="77777777" w:rsidR="009B0061" w:rsidRDefault="009B0061">
            <w:pPr>
              <w:spacing w:after="0"/>
              <w:rPr>
                <w:lang w:val="en-US"/>
              </w:rPr>
            </w:pPr>
            <w:r>
              <w:rPr>
                <w:lang w:val="en-US"/>
              </w:rPr>
              <w:t>Actions post-event</w:t>
            </w:r>
          </w:p>
        </w:tc>
        <w:tc>
          <w:tcPr>
            <w:tcW w:w="7461" w:type="dxa"/>
            <w:hideMark/>
          </w:tcPr>
          <w:p w14:paraId="3FC78A98" w14:textId="77777777" w:rsidR="009B0061" w:rsidRDefault="009B0061">
            <w:pPr>
              <w:spacing w:after="0"/>
              <w:rPr>
                <w:lang w:val="en-US"/>
              </w:rPr>
            </w:pPr>
            <w:r>
              <w:rPr>
                <w:lang w:val="en-US"/>
              </w:rPr>
              <w:t>Analysis of discussion to gather user recommendations on</w:t>
            </w:r>
          </w:p>
          <w:p w14:paraId="651CC71A" w14:textId="77777777" w:rsidR="009B0061" w:rsidRDefault="009B0061" w:rsidP="009B0061">
            <w:pPr>
              <w:pStyle w:val="ListParagraph"/>
              <w:numPr>
                <w:ilvl w:val="0"/>
                <w:numId w:val="104"/>
              </w:numPr>
              <w:spacing w:after="0"/>
              <w:jc w:val="left"/>
              <w:rPr>
                <w:lang w:val="en-US"/>
              </w:rPr>
            </w:pPr>
            <w:r>
              <w:rPr>
                <w:lang w:val="en-US"/>
              </w:rPr>
              <w:t>DESP system</w:t>
            </w:r>
          </w:p>
          <w:p w14:paraId="1C0F2124" w14:textId="77777777" w:rsidR="009B0061" w:rsidRDefault="009B0061" w:rsidP="009B0061">
            <w:pPr>
              <w:pStyle w:val="ListParagraph"/>
              <w:numPr>
                <w:ilvl w:val="0"/>
                <w:numId w:val="104"/>
              </w:numPr>
              <w:spacing w:after="0"/>
              <w:jc w:val="left"/>
              <w:rPr>
                <w:lang w:val="en-US"/>
              </w:rPr>
            </w:pPr>
            <w:r>
              <w:rPr>
                <w:lang w:val="en-US"/>
              </w:rPr>
              <w:t>Community activities</w:t>
            </w:r>
          </w:p>
          <w:p w14:paraId="0B771CC0" w14:textId="77777777" w:rsidR="009B0061" w:rsidRDefault="009B0061" w:rsidP="009B0061">
            <w:pPr>
              <w:pStyle w:val="ListParagraph"/>
              <w:numPr>
                <w:ilvl w:val="0"/>
                <w:numId w:val="104"/>
              </w:numPr>
              <w:spacing w:after="0"/>
              <w:jc w:val="left"/>
              <w:rPr>
                <w:lang w:val="en-US"/>
              </w:rPr>
            </w:pPr>
            <w:r>
              <w:rPr>
                <w:lang w:val="en-US"/>
              </w:rPr>
              <w:t xml:space="preserve">Member Needs &amp; </w:t>
            </w:r>
            <w:proofErr w:type="spellStart"/>
            <w:r>
              <w:rPr>
                <w:lang w:val="en-US"/>
              </w:rPr>
              <w:t>Sceptiscism</w:t>
            </w:r>
            <w:proofErr w:type="spellEnd"/>
            <w:r>
              <w:rPr>
                <w:lang w:val="en-US"/>
              </w:rPr>
              <w:t xml:space="preserve"> (thoughts)</w:t>
            </w:r>
          </w:p>
        </w:tc>
      </w:tr>
    </w:tbl>
    <w:p w14:paraId="769804DE"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3795923F" w14:textId="77777777" w:rsidTr="009B0061">
        <w:tc>
          <w:tcPr>
            <w:tcW w:w="1555" w:type="dxa"/>
            <w:tcBorders>
              <w:top w:val="nil"/>
              <w:left w:val="nil"/>
              <w:bottom w:val="single" w:sz="4" w:space="0" w:color="auto"/>
              <w:right w:val="nil"/>
            </w:tcBorders>
            <w:hideMark/>
          </w:tcPr>
          <w:p w14:paraId="40FFAAEA" w14:textId="77777777" w:rsidR="009B0061" w:rsidRDefault="009B0061">
            <w:pPr>
              <w:rPr>
                <w:b/>
                <w:bCs/>
                <w:lang w:val="en-US"/>
              </w:rPr>
            </w:pPr>
            <w:r>
              <w:rPr>
                <w:b/>
                <w:bCs/>
                <w:lang w:val="en-US"/>
              </w:rPr>
              <w:t>Activities 4-5-6</w:t>
            </w:r>
          </w:p>
        </w:tc>
        <w:tc>
          <w:tcPr>
            <w:tcW w:w="7461" w:type="dxa"/>
            <w:tcBorders>
              <w:top w:val="nil"/>
              <w:left w:val="nil"/>
              <w:bottom w:val="single" w:sz="4" w:space="0" w:color="auto"/>
              <w:right w:val="nil"/>
            </w:tcBorders>
            <w:hideMark/>
          </w:tcPr>
          <w:p w14:paraId="2B4CAD00" w14:textId="77777777" w:rsidR="009B0061" w:rsidRDefault="009B0061">
            <w:pPr>
              <w:spacing w:after="0"/>
              <w:rPr>
                <w:b/>
                <w:bCs/>
                <w:lang w:val="en-US"/>
              </w:rPr>
            </w:pPr>
            <w:r>
              <w:rPr>
                <w:b/>
                <w:bCs/>
                <w:lang w:val="en-US"/>
              </w:rPr>
              <w:t>3</w:t>
            </w:r>
            <w:r>
              <w:rPr>
                <w:b/>
                <w:bCs/>
                <w:vertAlign w:val="superscript"/>
                <w:lang w:val="en-US"/>
              </w:rPr>
              <w:t xml:space="preserve">rd </w:t>
            </w:r>
            <w:r>
              <w:rPr>
                <w:b/>
                <w:bCs/>
                <w:lang w:val="en-US"/>
              </w:rPr>
              <w:t>- 4</w:t>
            </w:r>
            <w:r>
              <w:rPr>
                <w:b/>
                <w:bCs/>
                <w:vertAlign w:val="superscript"/>
                <w:lang w:val="en-US"/>
              </w:rPr>
              <w:t>th</w:t>
            </w:r>
            <w:r>
              <w:rPr>
                <w:b/>
                <w:bCs/>
                <w:lang w:val="en-US"/>
              </w:rPr>
              <w:t xml:space="preserve"> - 5</w:t>
            </w:r>
            <w:proofErr w:type="gramStart"/>
            <w:r>
              <w:rPr>
                <w:b/>
                <w:bCs/>
                <w:vertAlign w:val="superscript"/>
                <w:lang w:val="en-US"/>
              </w:rPr>
              <w:t>th</w:t>
            </w:r>
            <w:r>
              <w:rPr>
                <w:b/>
                <w:bCs/>
                <w:lang w:val="en-US"/>
              </w:rPr>
              <w:t xml:space="preserve">  individual</w:t>
            </w:r>
            <w:proofErr w:type="gramEnd"/>
            <w:r>
              <w:rPr>
                <w:b/>
                <w:bCs/>
                <w:lang w:val="en-US"/>
              </w:rPr>
              <w:t xml:space="preserve"> Community of Practice (CoP) meeting</w:t>
            </w:r>
          </w:p>
        </w:tc>
      </w:tr>
      <w:tr w:rsidR="009B0061" w14:paraId="405A6999" w14:textId="77777777" w:rsidTr="009B0061">
        <w:tc>
          <w:tcPr>
            <w:tcW w:w="1555" w:type="dxa"/>
            <w:tcBorders>
              <w:top w:val="single" w:sz="4" w:space="0" w:color="auto"/>
              <w:left w:val="nil"/>
              <w:bottom w:val="nil"/>
              <w:right w:val="nil"/>
            </w:tcBorders>
            <w:hideMark/>
          </w:tcPr>
          <w:p w14:paraId="00184C0A" w14:textId="77777777" w:rsidR="009B0061" w:rsidRDefault="009B0061">
            <w:pPr>
              <w:spacing w:after="0"/>
              <w:rPr>
                <w:lang w:val="en-US"/>
              </w:rPr>
            </w:pPr>
            <w:r>
              <w:rPr>
                <w:lang w:val="en-US"/>
              </w:rPr>
              <w:t>Date</w:t>
            </w:r>
          </w:p>
        </w:tc>
        <w:tc>
          <w:tcPr>
            <w:tcW w:w="7461" w:type="dxa"/>
            <w:tcBorders>
              <w:top w:val="single" w:sz="4" w:space="0" w:color="auto"/>
              <w:left w:val="nil"/>
              <w:bottom w:val="nil"/>
              <w:right w:val="nil"/>
            </w:tcBorders>
            <w:hideMark/>
          </w:tcPr>
          <w:p w14:paraId="3F29C43F" w14:textId="77777777" w:rsidR="009B0061" w:rsidRDefault="009B0061">
            <w:pPr>
              <w:spacing w:after="0"/>
              <w:rPr>
                <w:lang w:val="en-US"/>
              </w:rPr>
            </w:pPr>
            <w:r>
              <w:rPr>
                <w:lang w:val="en-US"/>
              </w:rPr>
              <w:t>May, June, July 2024</w:t>
            </w:r>
          </w:p>
        </w:tc>
      </w:tr>
      <w:tr w:rsidR="009B0061" w14:paraId="3A3FF427" w14:textId="77777777" w:rsidTr="009B0061">
        <w:tc>
          <w:tcPr>
            <w:tcW w:w="1555" w:type="dxa"/>
            <w:hideMark/>
          </w:tcPr>
          <w:p w14:paraId="6791E959" w14:textId="77777777" w:rsidR="009B0061" w:rsidRDefault="009B0061">
            <w:pPr>
              <w:spacing w:after="0"/>
              <w:rPr>
                <w:lang w:val="en-US"/>
              </w:rPr>
            </w:pPr>
            <w:r>
              <w:rPr>
                <w:lang w:val="en-US"/>
              </w:rPr>
              <w:lastRenderedPageBreak/>
              <w:t>Duration</w:t>
            </w:r>
          </w:p>
        </w:tc>
        <w:tc>
          <w:tcPr>
            <w:tcW w:w="7461" w:type="dxa"/>
            <w:hideMark/>
          </w:tcPr>
          <w:p w14:paraId="63B1E235" w14:textId="77777777" w:rsidR="009B0061" w:rsidRDefault="009B0061">
            <w:pPr>
              <w:spacing w:after="0"/>
              <w:rPr>
                <w:lang w:val="en-US"/>
              </w:rPr>
            </w:pPr>
            <w:r>
              <w:rPr>
                <w:lang w:val="en-US"/>
              </w:rPr>
              <w:t>1,5-2 hours</w:t>
            </w:r>
          </w:p>
        </w:tc>
      </w:tr>
      <w:tr w:rsidR="009B0061" w14:paraId="6E1A6DD3" w14:textId="77777777" w:rsidTr="009B0061">
        <w:tc>
          <w:tcPr>
            <w:tcW w:w="1555" w:type="dxa"/>
            <w:hideMark/>
          </w:tcPr>
          <w:p w14:paraId="42866165" w14:textId="77777777" w:rsidR="009B0061" w:rsidRDefault="009B0061">
            <w:pPr>
              <w:spacing w:after="0"/>
              <w:rPr>
                <w:lang w:val="en-US"/>
              </w:rPr>
            </w:pPr>
            <w:r>
              <w:rPr>
                <w:lang w:val="en-US"/>
              </w:rPr>
              <w:t xml:space="preserve">Meeting Lead </w:t>
            </w:r>
          </w:p>
        </w:tc>
        <w:tc>
          <w:tcPr>
            <w:tcW w:w="7461" w:type="dxa"/>
            <w:hideMark/>
          </w:tcPr>
          <w:p w14:paraId="385348BE" w14:textId="77777777" w:rsidR="009B0061" w:rsidRDefault="009B0061">
            <w:pPr>
              <w:spacing w:after="0"/>
              <w:rPr>
                <w:lang w:val="en-US"/>
              </w:rPr>
            </w:pPr>
            <w:r>
              <w:rPr>
                <w:lang w:val="en-US"/>
              </w:rPr>
              <w:t xml:space="preserve">CoP Lead - </w:t>
            </w:r>
            <w:proofErr w:type="spellStart"/>
            <w:r>
              <w:rPr>
                <w:lang w:val="en-US"/>
              </w:rPr>
              <w:t>AUTh</w:t>
            </w:r>
            <w:proofErr w:type="spellEnd"/>
          </w:p>
        </w:tc>
      </w:tr>
      <w:tr w:rsidR="009B0061" w14:paraId="0EF6C6A3" w14:textId="77777777" w:rsidTr="009B0061">
        <w:tc>
          <w:tcPr>
            <w:tcW w:w="1555" w:type="dxa"/>
            <w:hideMark/>
          </w:tcPr>
          <w:p w14:paraId="06F41877" w14:textId="77777777" w:rsidR="009B0061" w:rsidRDefault="009B0061">
            <w:pPr>
              <w:spacing w:after="0"/>
              <w:rPr>
                <w:lang w:val="en-US"/>
              </w:rPr>
            </w:pPr>
            <w:r>
              <w:rPr>
                <w:lang w:val="en-US"/>
              </w:rPr>
              <w:t>Audience</w:t>
            </w:r>
          </w:p>
        </w:tc>
        <w:tc>
          <w:tcPr>
            <w:tcW w:w="7461" w:type="dxa"/>
            <w:hideMark/>
          </w:tcPr>
          <w:p w14:paraId="5D5B346B" w14:textId="77777777" w:rsidR="009B0061" w:rsidRDefault="009B0061">
            <w:pPr>
              <w:spacing w:after="0"/>
              <w:rPr>
                <w:lang w:val="en-US"/>
              </w:rPr>
            </w:pPr>
            <w:r>
              <w:rPr>
                <w:lang w:val="en-US"/>
              </w:rPr>
              <w:t>CoP interested community members</w:t>
            </w:r>
          </w:p>
        </w:tc>
      </w:tr>
      <w:tr w:rsidR="009B0061" w14:paraId="38F2FCF4" w14:textId="77777777" w:rsidTr="009B0061">
        <w:tc>
          <w:tcPr>
            <w:tcW w:w="1555" w:type="dxa"/>
            <w:hideMark/>
          </w:tcPr>
          <w:p w14:paraId="2C2F25EB" w14:textId="77777777" w:rsidR="009B0061" w:rsidRDefault="009B0061">
            <w:pPr>
              <w:spacing w:after="0"/>
              <w:rPr>
                <w:lang w:val="en-US"/>
              </w:rPr>
            </w:pPr>
            <w:r>
              <w:rPr>
                <w:lang w:val="en-US"/>
              </w:rPr>
              <w:t>Type</w:t>
            </w:r>
          </w:p>
        </w:tc>
        <w:tc>
          <w:tcPr>
            <w:tcW w:w="7461" w:type="dxa"/>
            <w:hideMark/>
          </w:tcPr>
          <w:p w14:paraId="27CE85E2" w14:textId="77777777" w:rsidR="009B0061" w:rsidRDefault="009B0061">
            <w:pPr>
              <w:spacing w:after="0"/>
              <w:rPr>
                <w:lang w:val="en-US"/>
              </w:rPr>
            </w:pPr>
            <w:r>
              <w:rPr>
                <w:lang w:val="en-US"/>
              </w:rPr>
              <w:t>Seminar in response to CoP members themes + Networking</w:t>
            </w:r>
          </w:p>
        </w:tc>
      </w:tr>
      <w:tr w:rsidR="009B0061" w14:paraId="6CD98FDD" w14:textId="77777777" w:rsidTr="009B0061">
        <w:tc>
          <w:tcPr>
            <w:tcW w:w="1555" w:type="dxa"/>
            <w:hideMark/>
          </w:tcPr>
          <w:p w14:paraId="5CDEEBEA" w14:textId="77777777" w:rsidR="009B0061" w:rsidRDefault="009B0061">
            <w:pPr>
              <w:spacing w:after="0"/>
              <w:rPr>
                <w:lang w:val="en-US"/>
              </w:rPr>
            </w:pPr>
            <w:r>
              <w:rPr>
                <w:lang w:val="en-US"/>
              </w:rPr>
              <w:t>Mode</w:t>
            </w:r>
          </w:p>
        </w:tc>
        <w:tc>
          <w:tcPr>
            <w:tcW w:w="7461" w:type="dxa"/>
            <w:hideMark/>
          </w:tcPr>
          <w:p w14:paraId="6F0D5096" w14:textId="77777777" w:rsidR="009B0061" w:rsidRDefault="009B0061">
            <w:pPr>
              <w:spacing w:after="0"/>
              <w:rPr>
                <w:lang w:val="en-US"/>
              </w:rPr>
            </w:pPr>
            <w:r>
              <w:rPr>
                <w:lang w:val="en-US"/>
              </w:rPr>
              <w:t>Online</w:t>
            </w:r>
          </w:p>
        </w:tc>
      </w:tr>
      <w:tr w:rsidR="009B0061" w14:paraId="77127F03" w14:textId="77777777" w:rsidTr="009B0061">
        <w:tc>
          <w:tcPr>
            <w:tcW w:w="1555" w:type="dxa"/>
            <w:hideMark/>
          </w:tcPr>
          <w:p w14:paraId="7170F769" w14:textId="77777777" w:rsidR="009B0061" w:rsidRDefault="009B0061">
            <w:pPr>
              <w:spacing w:after="0"/>
              <w:rPr>
                <w:lang w:val="en-US"/>
              </w:rPr>
            </w:pPr>
            <w:r>
              <w:rPr>
                <w:lang w:val="en-US"/>
              </w:rPr>
              <w:t>Description</w:t>
            </w:r>
          </w:p>
        </w:tc>
        <w:tc>
          <w:tcPr>
            <w:tcW w:w="7461" w:type="dxa"/>
            <w:hideMark/>
          </w:tcPr>
          <w:p w14:paraId="15D0672A" w14:textId="77777777" w:rsidR="009B0061" w:rsidRDefault="009B0061">
            <w:pPr>
              <w:spacing w:after="0"/>
              <w:rPr>
                <w:lang w:val="en-US"/>
              </w:rPr>
            </w:pPr>
            <w:r>
              <w:rPr>
                <w:lang w:val="en-US"/>
              </w:rPr>
              <w:t>An initial presentation and discussion will be organized based on the CoP community members themes of interest expressed in the 1</w:t>
            </w:r>
            <w:r>
              <w:rPr>
                <w:vertAlign w:val="superscript"/>
                <w:lang w:val="en-US"/>
              </w:rPr>
              <w:t>st</w:t>
            </w:r>
            <w:r>
              <w:rPr>
                <w:lang w:val="en-US"/>
              </w:rPr>
              <w:t xml:space="preserve"> CoP meeting (March 2024). This will be researched, </w:t>
            </w:r>
            <w:proofErr w:type="gramStart"/>
            <w:r>
              <w:rPr>
                <w:lang w:val="en-US"/>
              </w:rPr>
              <w:t>shared</w:t>
            </w:r>
            <w:proofErr w:type="gramEnd"/>
            <w:r>
              <w:rPr>
                <w:lang w:val="en-US"/>
              </w:rPr>
              <w:t xml:space="preserve"> and developed by the CoP Lead.</w:t>
            </w:r>
          </w:p>
        </w:tc>
      </w:tr>
      <w:tr w:rsidR="009B0061" w14:paraId="2B6305C3" w14:textId="77777777" w:rsidTr="009B0061">
        <w:tc>
          <w:tcPr>
            <w:tcW w:w="1555" w:type="dxa"/>
            <w:hideMark/>
          </w:tcPr>
          <w:p w14:paraId="1B9F7E3E" w14:textId="77777777" w:rsidR="009B0061" w:rsidRDefault="009B0061">
            <w:pPr>
              <w:spacing w:after="0"/>
              <w:rPr>
                <w:lang w:val="en-US"/>
              </w:rPr>
            </w:pPr>
            <w:r>
              <w:rPr>
                <w:lang w:val="en-US"/>
              </w:rPr>
              <w:t>Material</w:t>
            </w:r>
          </w:p>
        </w:tc>
        <w:tc>
          <w:tcPr>
            <w:tcW w:w="7461" w:type="dxa"/>
            <w:hideMark/>
          </w:tcPr>
          <w:p w14:paraId="50BAD695" w14:textId="77777777" w:rsidR="009B0061" w:rsidRDefault="009B0061">
            <w:pPr>
              <w:spacing w:after="0"/>
              <w:rPr>
                <w:lang w:val="en-US"/>
              </w:rPr>
            </w:pPr>
            <w:r>
              <w:rPr>
                <w:lang w:val="en-US"/>
              </w:rPr>
              <w:t>Presentation for CoP plenary</w:t>
            </w:r>
          </w:p>
          <w:p w14:paraId="2AC6E59A"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6DEA64A" w14:textId="77777777" w:rsidTr="009B0061">
        <w:tc>
          <w:tcPr>
            <w:tcW w:w="1555" w:type="dxa"/>
            <w:hideMark/>
          </w:tcPr>
          <w:p w14:paraId="10E0C1E4" w14:textId="77777777" w:rsidR="009B0061" w:rsidRDefault="009B0061">
            <w:pPr>
              <w:spacing w:after="0"/>
              <w:rPr>
                <w:lang w:val="en-US"/>
              </w:rPr>
            </w:pPr>
            <w:r>
              <w:rPr>
                <w:lang w:val="en-US"/>
              </w:rPr>
              <w:t>Actions post-event</w:t>
            </w:r>
          </w:p>
        </w:tc>
        <w:tc>
          <w:tcPr>
            <w:tcW w:w="7461" w:type="dxa"/>
            <w:hideMark/>
          </w:tcPr>
          <w:p w14:paraId="197AF636" w14:textId="77777777" w:rsidR="009B0061" w:rsidRDefault="009B0061">
            <w:pPr>
              <w:spacing w:after="0"/>
              <w:rPr>
                <w:lang w:val="en-US"/>
              </w:rPr>
            </w:pPr>
            <w:r>
              <w:rPr>
                <w:lang w:val="en-US"/>
              </w:rPr>
              <w:t>Analysis of discussion to gather user recommendations on</w:t>
            </w:r>
          </w:p>
          <w:p w14:paraId="1D4439CE" w14:textId="77777777" w:rsidR="009B0061" w:rsidRDefault="009B0061" w:rsidP="009B0061">
            <w:pPr>
              <w:pStyle w:val="ListParagraph"/>
              <w:numPr>
                <w:ilvl w:val="0"/>
                <w:numId w:val="104"/>
              </w:numPr>
              <w:spacing w:after="0"/>
              <w:jc w:val="left"/>
              <w:rPr>
                <w:lang w:val="en-US"/>
              </w:rPr>
            </w:pPr>
            <w:r>
              <w:rPr>
                <w:lang w:val="en-US"/>
              </w:rPr>
              <w:t>DESP system</w:t>
            </w:r>
          </w:p>
          <w:p w14:paraId="5D6A528D" w14:textId="77777777" w:rsidR="009B0061" w:rsidRDefault="009B0061" w:rsidP="009B0061">
            <w:pPr>
              <w:pStyle w:val="ListParagraph"/>
              <w:numPr>
                <w:ilvl w:val="0"/>
                <w:numId w:val="104"/>
              </w:numPr>
              <w:spacing w:after="0"/>
              <w:jc w:val="left"/>
              <w:rPr>
                <w:lang w:val="en-US"/>
              </w:rPr>
            </w:pPr>
            <w:r>
              <w:rPr>
                <w:lang w:val="en-US"/>
              </w:rPr>
              <w:t>Community activities</w:t>
            </w:r>
          </w:p>
          <w:p w14:paraId="52EDC656" w14:textId="77777777" w:rsidR="009B0061" w:rsidRDefault="009B0061" w:rsidP="009B0061">
            <w:pPr>
              <w:pStyle w:val="ListParagraph"/>
              <w:numPr>
                <w:ilvl w:val="0"/>
                <w:numId w:val="104"/>
              </w:numPr>
              <w:spacing w:after="0"/>
              <w:jc w:val="left"/>
              <w:rPr>
                <w:lang w:val="en-US"/>
              </w:rPr>
            </w:pPr>
            <w:r>
              <w:rPr>
                <w:lang w:val="en-US"/>
              </w:rPr>
              <w:t xml:space="preserve">Member Needs &amp; </w:t>
            </w:r>
            <w:proofErr w:type="spellStart"/>
            <w:r>
              <w:rPr>
                <w:lang w:val="en-US"/>
              </w:rPr>
              <w:t>Sceptiscism</w:t>
            </w:r>
            <w:proofErr w:type="spellEnd"/>
            <w:r>
              <w:rPr>
                <w:lang w:val="en-US"/>
              </w:rPr>
              <w:t xml:space="preserve"> (thoughts)</w:t>
            </w:r>
          </w:p>
        </w:tc>
      </w:tr>
    </w:tbl>
    <w:p w14:paraId="269E1E94" w14:textId="77777777" w:rsidR="009B0061" w:rsidRDefault="009B0061" w:rsidP="009B0061">
      <w:pPr>
        <w:rPr>
          <w:rFonts w:asciiTheme="minorHAnsi" w:hAnsiTheme="minorHAnsi"/>
          <w:b/>
          <w:bCs/>
          <w:i/>
          <w:iCs/>
          <w:lang w:val="en-US"/>
        </w:rPr>
      </w:pPr>
      <w:proofErr w:type="spellStart"/>
      <w:r>
        <w:rPr>
          <w:b/>
          <w:bCs/>
          <w:i/>
          <w:iCs/>
          <w:lang w:val="en-US"/>
        </w:rPr>
        <w:t>DestinE</w:t>
      </w:r>
      <w:proofErr w:type="spellEnd"/>
      <w:r>
        <w:rPr>
          <w:b/>
          <w:bCs/>
          <w:i/>
          <w:iCs/>
          <w:lang w:val="en-US"/>
        </w:rPr>
        <w:t xml:space="preserve"> Hackathons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0FDD963B" w14:textId="77777777" w:rsidTr="009B0061">
        <w:tc>
          <w:tcPr>
            <w:tcW w:w="1555" w:type="dxa"/>
            <w:tcBorders>
              <w:top w:val="nil"/>
              <w:left w:val="nil"/>
              <w:bottom w:val="single" w:sz="4" w:space="0" w:color="auto"/>
              <w:right w:val="nil"/>
            </w:tcBorders>
            <w:hideMark/>
          </w:tcPr>
          <w:p w14:paraId="1B07E85D" w14:textId="77777777" w:rsidR="009B0061" w:rsidRDefault="009B0061">
            <w:pPr>
              <w:rPr>
                <w:b/>
                <w:bCs/>
                <w:lang w:val="en-US"/>
              </w:rPr>
            </w:pPr>
            <w:r>
              <w:rPr>
                <w:b/>
                <w:bCs/>
                <w:lang w:val="en-US"/>
              </w:rPr>
              <w:t>Activity A</w:t>
            </w:r>
          </w:p>
        </w:tc>
        <w:tc>
          <w:tcPr>
            <w:tcW w:w="7461" w:type="dxa"/>
            <w:tcBorders>
              <w:top w:val="nil"/>
              <w:left w:val="nil"/>
              <w:bottom w:val="single" w:sz="4" w:space="0" w:color="auto"/>
              <w:right w:val="nil"/>
            </w:tcBorders>
            <w:hideMark/>
          </w:tcPr>
          <w:p w14:paraId="1969EE09" w14:textId="77777777" w:rsidR="009B0061" w:rsidRDefault="009B0061">
            <w:pPr>
              <w:spacing w:after="0"/>
              <w:rPr>
                <w:b/>
                <w:bCs/>
                <w:lang w:val="en-US"/>
              </w:rPr>
            </w:pPr>
            <w:r>
              <w:rPr>
                <w:b/>
                <w:bCs/>
                <w:lang w:val="en-US"/>
              </w:rPr>
              <w:t xml:space="preserve">Envisioning the Impact of </w:t>
            </w:r>
            <w:proofErr w:type="spellStart"/>
            <w:r>
              <w:rPr>
                <w:b/>
                <w:bCs/>
                <w:lang w:val="en-US"/>
              </w:rPr>
              <w:t>DestinE</w:t>
            </w:r>
            <w:proofErr w:type="spellEnd"/>
            <w:r>
              <w:rPr>
                <w:b/>
                <w:bCs/>
                <w:lang w:val="en-US"/>
              </w:rPr>
              <w:t xml:space="preserve"> Challenge</w:t>
            </w:r>
          </w:p>
        </w:tc>
      </w:tr>
      <w:tr w:rsidR="009B0061" w14:paraId="4494760D" w14:textId="77777777" w:rsidTr="009B0061">
        <w:tc>
          <w:tcPr>
            <w:tcW w:w="1555" w:type="dxa"/>
            <w:tcBorders>
              <w:top w:val="single" w:sz="4" w:space="0" w:color="auto"/>
              <w:left w:val="nil"/>
              <w:bottom w:val="nil"/>
              <w:right w:val="nil"/>
            </w:tcBorders>
            <w:hideMark/>
          </w:tcPr>
          <w:p w14:paraId="42D9096F" w14:textId="77777777" w:rsidR="009B0061" w:rsidRDefault="009B0061">
            <w:pPr>
              <w:spacing w:after="0"/>
              <w:rPr>
                <w:lang w:val="en-US"/>
              </w:rPr>
            </w:pPr>
            <w:r>
              <w:rPr>
                <w:lang w:val="en-US"/>
              </w:rPr>
              <w:t>Launch Date</w:t>
            </w:r>
          </w:p>
        </w:tc>
        <w:tc>
          <w:tcPr>
            <w:tcW w:w="7461" w:type="dxa"/>
            <w:tcBorders>
              <w:top w:val="single" w:sz="4" w:space="0" w:color="auto"/>
              <w:left w:val="nil"/>
              <w:bottom w:val="nil"/>
              <w:right w:val="nil"/>
            </w:tcBorders>
            <w:hideMark/>
          </w:tcPr>
          <w:p w14:paraId="1B4BC36A" w14:textId="77777777" w:rsidR="009B0061" w:rsidRDefault="009B0061">
            <w:pPr>
              <w:spacing w:after="0"/>
              <w:rPr>
                <w:lang w:val="en-US"/>
              </w:rPr>
            </w:pPr>
            <w:r>
              <w:rPr>
                <w:lang w:val="en-US"/>
              </w:rPr>
              <w:t>±20 March 2024</w:t>
            </w:r>
          </w:p>
        </w:tc>
      </w:tr>
      <w:tr w:rsidR="009B0061" w14:paraId="54FE250E" w14:textId="77777777" w:rsidTr="009B0061">
        <w:tc>
          <w:tcPr>
            <w:tcW w:w="1555" w:type="dxa"/>
            <w:hideMark/>
          </w:tcPr>
          <w:p w14:paraId="0E81A193" w14:textId="77777777" w:rsidR="009B0061" w:rsidRDefault="009B0061">
            <w:pPr>
              <w:spacing w:after="0"/>
              <w:rPr>
                <w:lang w:val="en-US"/>
              </w:rPr>
            </w:pPr>
            <w:r>
              <w:rPr>
                <w:lang w:val="en-US"/>
              </w:rPr>
              <w:t>Duration</w:t>
            </w:r>
          </w:p>
        </w:tc>
        <w:tc>
          <w:tcPr>
            <w:tcW w:w="7461" w:type="dxa"/>
            <w:hideMark/>
          </w:tcPr>
          <w:p w14:paraId="1E203781" w14:textId="77777777" w:rsidR="009B0061" w:rsidRDefault="009B0061">
            <w:pPr>
              <w:spacing w:after="0"/>
              <w:rPr>
                <w:lang w:val="en-US"/>
              </w:rPr>
            </w:pPr>
            <w:r>
              <w:rPr>
                <w:lang w:val="en-US"/>
              </w:rPr>
              <w:t>20 March – 20 April 2024</w:t>
            </w:r>
          </w:p>
        </w:tc>
      </w:tr>
      <w:tr w:rsidR="009B0061" w14:paraId="12993F8C" w14:textId="77777777" w:rsidTr="009B0061">
        <w:tc>
          <w:tcPr>
            <w:tcW w:w="1555" w:type="dxa"/>
            <w:hideMark/>
          </w:tcPr>
          <w:p w14:paraId="34E07815" w14:textId="77777777" w:rsidR="009B0061" w:rsidRDefault="009B0061">
            <w:pPr>
              <w:spacing w:after="0"/>
              <w:rPr>
                <w:lang w:val="en-US"/>
              </w:rPr>
            </w:pPr>
            <w:r>
              <w:rPr>
                <w:lang w:val="en-US"/>
              </w:rPr>
              <w:t>Audience</w:t>
            </w:r>
          </w:p>
        </w:tc>
        <w:tc>
          <w:tcPr>
            <w:tcW w:w="7461" w:type="dxa"/>
            <w:hideMark/>
          </w:tcPr>
          <w:p w14:paraId="226B89FC" w14:textId="77777777" w:rsidR="009B0061" w:rsidRDefault="009B0061">
            <w:pPr>
              <w:spacing w:after="0"/>
              <w:rPr>
                <w:lang w:val="en-US"/>
              </w:rPr>
            </w:pPr>
            <w:proofErr w:type="spellStart"/>
            <w:r>
              <w:rPr>
                <w:lang w:val="en-US"/>
              </w:rPr>
              <w:t>DestinE</w:t>
            </w:r>
            <w:proofErr w:type="spellEnd"/>
            <w:r>
              <w:rPr>
                <w:lang w:val="en-US"/>
              </w:rPr>
              <w:t xml:space="preserve"> community members</w:t>
            </w:r>
          </w:p>
        </w:tc>
      </w:tr>
      <w:tr w:rsidR="009B0061" w14:paraId="4604D13F" w14:textId="77777777" w:rsidTr="009B0061">
        <w:tc>
          <w:tcPr>
            <w:tcW w:w="1555" w:type="dxa"/>
            <w:hideMark/>
          </w:tcPr>
          <w:p w14:paraId="1C279DC7" w14:textId="77777777" w:rsidR="009B0061" w:rsidRDefault="009B0061">
            <w:pPr>
              <w:spacing w:after="0"/>
              <w:rPr>
                <w:lang w:val="en-US"/>
              </w:rPr>
            </w:pPr>
            <w:r>
              <w:rPr>
                <w:lang w:val="en-US"/>
              </w:rPr>
              <w:t>Type</w:t>
            </w:r>
          </w:p>
        </w:tc>
        <w:tc>
          <w:tcPr>
            <w:tcW w:w="7461" w:type="dxa"/>
            <w:hideMark/>
          </w:tcPr>
          <w:p w14:paraId="36DC8C72" w14:textId="77777777" w:rsidR="009B0061" w:rsidRDefault="009B0061">
            <w:pPr>
              <w:spacing w:after="0"/>
              <w:rPr>
                <w:lang w:val="en-US"/>
              </w:rPr>
            </w:pPr>
            <w:r>
              <w:rPr>
                <w:lang w:val="en-US"/>
              </w:rPr>
              <w:t xml:space="preserve">Open Call for Ideas </w:t>
            </w:r>
          </w:p>
        </w:tc>
      </w:tr>
      <w:tr w:rsidR="009B0061" w14:paraId="0D7C0C18" w14:textId="77777777" w:rsidTr="009B0061">
        <w:tc>
          <w:tcPr>
            <w:tcW w:w="1555" w:type="dxa"/>
            <w:hideMark/>
          </w:tcPr>
          <w:p w14:paraId="41DC43F0" w14:textId="77777777" w:rsidR="009B0061" w:rsidRDefault="009B0061">
            <w:pPr>
              <w:spacing w:after="0"/>
              <w:rPr>
                <w:lang w:val="en-US"/>
              </w:rPr>
            </w:pPr>
            <w:r>
              <w:rPr>
                <w:lang w:val="en-US"/>
              </w:rPr>
              <w:t>Mode</w:t>
            </w:r>
          </w:p>
        </w:tc>
        <w:tc>
          <w:tcPr>
            <w:tcW w:w="7461" w:type="dxa"/>
            <w:hideMark/>
          </w:tcPr>
          <w:p w14:paraId="3A27372A" w14:textId="77777777" w:rsidR="009B0061" w:rsidRDefault="009B0061">
            <w:pPr>
              <w:spacing w:after="0"/>
              <w:rPr>
                <w:lang w:val="en-US"/>
              </w:rPr>
            </w:pPr>
            <w:r>
              <w:rPr>
                <w:lang w:val="en-US"/>
              </w:rPr>
              <w:t>Online</w:t>
            </w:r>
          </w:p>
        </w:tc>
      </w:tr>
      <w:tr w:rsidR="009B0061" w14:paraId="53ED592A" w14:textId="77777777" w:rsidTr="009B0061">
        <w:tc>
          <w:tcPr>
            <w:tcW w:w="1555" w:type="dxa"/>
            <w:hideMark/>
          </w:tcPr>
          <w:p w14:paraId="6AE8B348" w14:textId="77777777" w:rsidR="009B0061" w:rsidRDefault="009B0061">
            <w:pPr>
              <w:spacing w:after="0"/>
              <w:rPr>
                <w:lang w:val="en-US"/>
              </w:rPr>
            </w:pPr>
            <w:r>
              <w:rPr>
                <w:lang w:val="en-US"/>
              </w:rPr>
              <w:t>Description</w:t>
            </w:r>
          </w:p>
        </w:tc>
        <w:tc>
          <w:tcPr>
            <w:tcW w:w="7461" w:type="dxa"/>
            <w:hideMark/>
          </w:tcPr>
          <w:p w14:paraId="7C32C4B1" w14:textId="77777777" w:rsidR="009B0061" w:rsidRDefault="009B0061">
            <w:pPr>
              <w:spacing w:after="0"/>
              <w:rPr>
                <w:lang w:val="en-US"/>
              </w:rPr>
            </w:pPr>
            <w:r>
              <w:rPr>
                <w:lang w:val="en-US"/>
              </w:rPr>
              <w:t xml:space="preserve">Given the great impact of </w:t>
            </w:r>
            <w:proofErr w:type="spellStart"/>
            <w:r>
              <w:rPr>
                <w:lang w:val="en-US"/>
              </w:rPr>
              <w:t>DesinE</w:t>
            </w:r>
            <w:proofErr w:type="spellEnd"/>
            <w:r>
              <w:rPr>
                <w:lang w:val="en-US"/>
              </w:rPr>
              <w:t xml:space="preserve"> to everyday life, participants of this Challenge will be given the opportunity to ideate solutions and almost fictional services that could be offered by DESP. Spread over the duration of 3 month, participants will be part of </w:t>
            </w:r>
            <w:proofErr w:type="gramStart"/>
            <w:r>
              <w:rPr>
                <w:lang w:val="en-US"/>
              </w:rPr>
              <w:t>a number of</w:t>
            </w:r>
            <w:proofErr w:type="gramEnd"/>
            <w:r>
              <w:rPr>
                <w:lang w:val="en-US"/>
              </w:rPr>
              <w:t xml:space="preserve"> </w:t>
            </w:r>
            <w:proofErr w:type="spellStart"/>
            <w:r>
              <w:rPr>
                <w:lang w:val="en-US"/>
              </w:rPr>
              <w:t>activites</w:t>
            </w:r>
            <w:proofErr w:type="spellEnd"/>
            <w:r>
              <w:rPr>
                <w:lang w:val="en-US"/>
              </w:rPr>
              <w:t>. Indicatively:</w:t>
            </w:r>
          </w:p>
          <w:p w14:paraId="42B0BE1A" w14:textId="77777777" w:rsidR="009B0061" w:rsidRDefault="009B0061" w:rsidP="009B0061">
            <w:pPr>
              <w:pStyle w:val="ListParagraph"/>
              <w:numPr>
                <w:ilvl w:val="0"/>
                <w:numId w:val="106"/>
              </w:numPr>
              <w:spacing w:after="0"/>
              <w:jc w:val="left"/>
              <w:rPr>
                <w:lang w:val="en-US"/>
              </w:rPr>
            </w:pPr>
            <w:r>
              <w:rPr>
                <w:b/>
                <w:bCs/>
                <w:lang w:val="en-US"/>
              </w:rPr>
              <w:t>20th March:</w:t>
            </w:r>
            <w:r>
              <w:rPr>
                <w:lang w:val="en-US"/>
              </w:rPr>
              <w:t xml:space="preserve"> participants will be part of the Open Call launching evening – where information on </w:t>
            </w:r>
            <w:proofErr w:type="spellStart"/>
            <w:r>
              <w:rPr>
                <w:lang w:val="en-US"/>
              </w:rPr>
              <w:t>DestinE</w:t>
            </w:r>
            <w:proofErr w:type="spellEnd"/>
            <w:r>
              <w:rPr>
                <w:lang w:val="en-US"/>
              </w:rPr>
              <w:t xml:space="preserve">, DESP and DT engines will be shared by the 3E </w:t>
            </w:r>
            <w:proofErr w:type="gramStart"/>
            <w:r>
              <w:rPr>
                <w:lang w:val="en-US"/>
              </w:rPr>
              <w:t>entities</w:t>
            </w:r>
            <w:proofErr w:type="gramEnd"/>
          </w:p>
          <w:p w14:paraId="1179B268" w14:textId="77777777" w:rsidR="009B0061" w:rsidRDefault="009B0061">
            <w:pPr>
              <w:pStyle w:val="ListParagraph"/>
              <w:spacing w:after="0"/>
              <w:rPr>
                <w:lang w:val="en-US"/>
              </w:rPr>
            </w:pPr>
            <w:r>
              <w:rPr>
                <w:lang w:val="en-US"/>
              </w:rPr>
              <w:t xml:space="preserve">The challenge will be shared &amp; Q&amp;As </w:t>
            </w:r>
            <w:proofErr w:type="gramStart"/>
            <w:r>
              <w:rPr>
                <w:lang w:val="en-US"/>
              </w:rPr>
              <w:t>discussed</w:t>
            </w:r>
            <w:proofErr w:type="gramEnd"/>
          </w:p>
          <w:p w14:paraId="04BDF3C9" w14:textId="77777777" w:rsidR="009B0061" w:rsidRDefault="009B0061" w:rsidP="009B0061">
            <w:pPr>
              <w:pStyle w:val="ListParagraph"/>
              <w:numPr>
                <w:ilvl w:val="0"/>
                <w:numId w:val="106"/>
              </w:numPr>
              <w:spacing w:after="0"/>
              <w:jc w:val="left"/>
              <w:rPr>
                <w:lang w:val="en-US"/>
              </w:rPr>
            </w:pPr>
            <w:r>
              <w:rPr>
                <w:b/>
                <w:bCs/>
                <w:lang w:val="en-US"/>
              </w:rPr>
              <w:t>5th April:</w:t>
            </w:r>
            <w:r>
              <w:rPr>
                <w:lang w:val="en-US"/>
              </w:rPr>
              <w:t xml:space="preserve"> An interim online feedback section may be </w:t>
            </w:r>
            <w:proofErr w:type="gramStart"/>
            <w:r>
              <w:rPr>
                <w:lang w:val="en-US"/>
              </w:rPr>
              <w:t>hosted</w:t>
            </w:r>
            <w:proofErr w:type="gramEnd"/>
          </w:p>
          <w:p w14:paraId="063E1BBF" w14:textId="77777777" w:rsidR="009B0061" w:rsidRDefault="009B0061" w:rsidP="009B0061">
            <w:pPr>
              <w:pStyle w:val="ListParagraph"/>
              <w:numPr>
                <w:ilvl w:val="0"/>
                <w:numId w:val="106"/>
              </w:numPr>
              <w:spacing w:after="0"/>
              <w:jc w:val="left"/>
              <w:rPr>
                <w:lang w:val="en-US"/>
              </w:rPr>
            </w:pPr>
            <w:r>
              <w:rPr>
                <w:b/>
                <w:bCs/>
                <w:lang w:val="en-US"/>
              </w:rPr>
              <w:t>20</w:t>
            </w:r>
            <w:r>
              <w:rPr>
                <w:b/>
                <w:bCs/>
                <w:vertAlign w:val="superscript"/>
                <w:lang w:val="en-US"/>
              </w:rPr>
              <w:t>th</w:t>
            </w:r>
            <w:r>
              <w:rPr>
                <w:b/>
                <w:bCs/>
                <w:lang w:val="en-US"/>
              </w:rPr>
              <w:t xml:space="preserve"> April:</w:t>
            </w:r>
            <w:r>
              <w:rPr>
                <w:lang w:val="en-US"/>
              </w:rPr>
              <w:t xml:space="preserve"> Submission of final proposals </w:t>
            </w:r>
          </w:p>
          <w:p w14:paraId="17BB2AEE" w14:textId="77777777" w:rsidR="009B0061" w:rsidRDefault="009B0061" w:rsidP="009B0061">
            <w:pPr>
              <w:pStyle w:val="ListParagraph"/>
              <w:numPr>
                <w:ilvl w:val="0"/>
                <w:numId w:val="106"/>
              </w:numPr>
              <w:spacing w:after="0"/>
              <w:jc w:val="left"/>
              <w:rPr>
                <w:lang w:val="en-US"/>
              </w:rPr>
            </w:pPr>
            <w:r>
              <w:rPr>
                <w:b/>
                <w:bCs/>
                <w:lang w:val="en-US"/>
              </w:rPr>
              <w:t>10</w:t>
            </w:r>
            <w:r>
              <w:rPr>
                <w:b/>
                <w:bCs/>
                <w:vertAlign w:val="superscript"/>
                <w:lang w:val="en-US"/>
              </w:rPr>
              <w:t>th</w:t>
            </w:r>
            <w:r>
              <w:rPr>
                <w:b/>
                <w:bCs/>
                <w:lang w:val="en-US"/>
              </w:rPr>
              <w:t xml:space="preserve"> May:</w:t>
            </w:r>
            <w:r>
              <w:rPr>
                <w:lang w:val="en-US"/>
              </w:rPr>
              <w:t xml:space="preserve"> Participants informed of results, </w:t>
            </w:r>
          </w:p>
          <w:p w14:paraId="026ABD50" w14:textId="77777777" w:rsidR="009B0061" w:rsidRDefault="009B0061" w:rsidP="009B0061">
            <w:pPr>
              <w:pStyle w:val="ListParagraph"/>
              <w:numPr>
                <w:ilvl w:val="0"/>
                <w:numId w:val="106"/>
              </w:numPr>
              <w:spacing w:after="0"/>
              <w:jc w:val="left"/>
              <w:rPr>
                <w:lang w:val="en-US"/>
              </w:rPr>
            </w:pPr>
            <w:r>
              <w:rPr>
                <w:b/>
                <w:bCs/>
                <w:lang w:val="en-US"/>
              </w:rPr>
              <w:t>25</w:t>
            </w:r>
            <w:r>
              <w:rPr>
                <w:b/>
                <w:bCs/>
                <w:vertAlign w:val="superscript"/>
                <w:lang w:val="en-US"/>
              </w:rPr>
              <w:t>th</w:t>
            </w:r>
            <w:r>
              <w:rPr>
                <w:b/>
                <w:bCs/>
                <w:lang w:val="en-US"/>
              </w:rPr>
              <w:t xml:space="preserve"> May:</w:t>
            </w:r>
            <w:r>
              <w:rPr>
                <w:lang w:val="en-US"/>
              </w:rPr>
              <w:t xml:space="preserve"> Invitation to attend online event of winners presenting their concept in the form of pitches. </w:t>
            </w:r>
            <w:r>
              <w:rPr>
                <w:b/>
                <w:bCs/>
                <w:u w:val="single"/>
                <w:lang w:val="en-US"/>
              </w:rPr>
              <w:t>Attentively:</w:t>
            </w:r>
            <w:r>
              <w:rPr>
                <w:lang w:val="en-US"/>
              </w:rPr>
              <w:t xml:space="preserve"> This could be the 4</w:t>
            </w:r>
            <w:r>
              <w:rPr>
                <w:vertAlign w:val="superscript"/>
                <w:lang w:val="en-US"/>
              </w:rPr>
              <w:t>th</w:t>
            </w:r>
            <w:r>
              <w:rPr>
                <w:lang w:val="en-US"/>
              </w:rPr>
              <w:t xml:space="preserve"> Community Event including all CoPs concurrently (June 2024 – see step 5 in Monthly Events, above)</w:t>
            </w:r>
          </w:p>
        </w:tc>
      </w:tr>
      <w:tr w:rsidR="009B0061" w14:paraId="27ADB5F4" w14:textId="77777777" w:rsidTr="009B0061">
        <w:tc>
          <w:tcPr>
            <w:tcW w:w="1555" w:type="dxa"/>
            <w:hideMark/>
          </w:tcPr>
          <w:p w14:paraId="53827574" w14:textId="77777777" w:rsidR="009B0061" w:rsidRDefault="009B0061">
            <w:pPr>
              <w:spacing w:after="0"/>
              <w:rPr>
                <w:lang w:val="en-US"/>
              </w:rPr>
            </w:pPr>
            <w:r>
              <w:rPr>
                <w:lang w:val="en-US"/>
              </w:rPr>
              <w:t>Material</w:t>
            </w:r>
          </w:p>
        </w:tc>
        <w:tc>
          <w:tcPr>
            <w:tcW w:w="7461" w:type="dxa"/>
            <w:hideMark/>
          </w:tcPr>
          <w:p w14:paraId="4EE0C1C6" w14:textId="77777777" w:rsidR="009B0061" w:rsidRDefault="009B0061">
            <w:pPr>
              <w:spacing w:after="0"/>
              <w:rPr>
                <w:lang w:val="en-US"/>
              </w:rPr>
            </w:pPr>
            <w:r>
              <w:rPr>
                <w:lang w:val="en-US"/>
              </w:rPr>
              <w:t>Presentations from ESA, EUMETSAT &amp; ECMWF, DESP team</w:t>
            </w:r>
          </w:p>
          <w:p w14:paraId="1F76B295"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5851D957" w14:textId="77777777" w:rsidTr="009B0061">
        <w:tc>
          <w:tcPr>
            <w:tcW w:w="1555" w:type="dxa"/>
            <w:hideMark/>
          </w:tcPr>
          <w:p w14:paraId="4E2A117B" w14:textId="77777777" w:rsidR="009B0061" w:rsidRDefault="009B0061">
            <w:pPr>
              <w:spacing w:after="0"/>
              <w:rPr>
                <w:lang w:val="en-US"/>
              </w:rPr>
            </w:pPr>
            <w:r>
              <w:rPr>
                <w:lang w:val="en-US"/>
              </w:rPr>
              <w:t>Actions post-event</w:t>
            </w:r>
          </w:p>
        </w:tc>
        <w:tc>
          <w:tcPr>
            <w:tcW w:w="7461" w:type="dxa"/>
            <w:hideMark/>
          </w:tcPr>
          <w:p w14:paraId="3EED6C3B" w14:textId="77777777" w:rsidR="009B0061" w:rsidRDefault="009B0061">
            <w:pPr>
              <w:spacing w:after="0"/>
              <w:rPr>
                <w:lang w:val="en-US"/>
              </w:rPr>
            </w:pPr>
            <w:r>
              <w:rPr>
                <w:lang w:val="en-US"/>
              </w:rPr>
              <w:t>Analysis of discussion to gather user recommendations on</w:t>
            </w:r>
          </w:p>
          <w:p w14:paraId="355DF764" w14:textId="77777777" w:rsidR="009B0061" w:rsidRDefault="009B0061" w:rsidP="009B0061">
            <w:pPr>
              <w:pStyle w:val="ListParagraph"/>
              <w:numPr>
                <w:ilvl w:val="0"/>
                <w:numId w:val="104"/>
              </w:numPr>
              <w:spacing w:after="0"/>
              <w:jc w:val="left"/>
              <w:rPr>
                <w:lang w:val="en-US"/>
              </w:rPr>
            </w:pPr>
            <w:r>
              <w:rPr>
                <w:lang w:val="en-US"/>
              </w:rPr>
              <w:t>DESP system</w:t>
            </w:r>
          </w:p>
          <w:p w14:paraId="70E876A4" w14:textId="77777777" w:rsidR="009B0061" w:rsidRDefault="009B0061" w:rsidP="009B0061">
            <w:pPr>
              <w:pStyle w:val="ListParagraph"/>
              <w:numPr>
                <w:ilvl w:val="0"/>
                <w:numId w:val="104"/>
              </w:numPr>
              <w:spacing w:after="0"/>
              <w:jc w:val="left"/>
              <w:rPr>
                <w:lang w:val="en-US"/>
              </w:rPr>
            </w:pPr>
            <w:r>
              <w:rPr>
                <w:lang w:val="en-US"/>
              </w:rPr>
              <w:t>Community activities</w:t>
            </w:r>
          </w:p>
          <w:p w14:paraId="211C5E14" w14:textId="77777777" w:rsidR="009B0061" w:rsidRDefault="009B0061" w:rsidP="009B0061">
            <w:pPr>
              <w:pStyle w:val="ListParagraph"/>
              <w:numPr>
                <w:ilvl w:val="0"/>
                <w:numId w:val="104"/>
              </w:numPr>
              <w:spacing w:after="0"/>
              <w:jc w:val="left"/>
              <w:rPr>
                <w:lang w:val="en-US"/>
              </w:rPr>
            </w:pPr>
            <w:r>
              <w:rPr>
                <w:lang w:val="en-US"/>
              </w:rPr>
              <w:t>Member Needs &amp; Opportunities</w:t>
            </w:r>
          </w:p>
        </w:tc>
      </w:tr>
    </w:tbl>
    <w:p w14:paraId="570BC1A9" w14:textId="77777777" w:rsidR="009B0061" w:rsidRDefault="009B0061" w:rsidP="009B0061">
      <w:pPr>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9B0061" w14:paraId="25216EC5" w14:textId="77777777" w:rsidTr="009B0061">
        <w:tc>
          <w:tcPr>
            <w:tcW w:w="1555" w:type="dxa"/>
            <w:tcBorders>
              <w:top w:val="nil"/>
              <w:left w:val="nil"/>
              <w:bottom w:val="single" w:sz="4" w:space="0" w:color="auto"/>
              <w:right w:val="nil"/>
            </w:tcBorders>
            <w:hideMark/>
          </w:tcPr>
          <w:p w14:paraId="79114F2D" w14:textId="77777777" w:rsidR="009B0061" w:rsidRDefault="009B0061">
            <w:pPr>
              <w:rPr>
                <w:b/>
                <w:bCs/>
                <w:lang w:val="en-US"/>
              </w:rPr>
            </w:pPr>
            <w:r>
              <w:rPr>
                <w:b/>
                <w:bCs/>
                <w:lang w:val="en-US"/>
              </w:rPr>
              <w:t>Activity B</w:t>
            </w:r>
          </w:p>
        </w:tc>
        <w:tc>
          <w:tcPr>
            <w:tcW w:w="7461" w:type="dxa"/>
            <w:tcBorders>
              <w:top w:val="nil"/>
              <w:left w:val="nil"/>
              <w:bottom w:val="single" w:sz="4" w:space="0" w:color="auto"/>
              <w:right w:val="nil"/>
            </w:tcBorders>
            <w:hideMark/>
          </w:tcPr>
          <w:p w14:paraId="281768EF" w14:textId="77777777" w:rsidR="009B0061" w:rsidRDefault="009B0061">
            <w:pPr>
              <w:spacing w:after="0"/>
              <w:rPr>
                <w:b/>
                <w:bCs/>
                <w:lang w:val="en-US"/>
              </w:rPr>
            </w:pPr>
            <w:r>
              <w:rPr>
                <w:b/>
                <w:bCs/>
                <w:lang w:val="en-US"/>
              </w:rPr>
              <w:t xml:space="preserve">In Real Life Hackathon </w:t>
            </w:r>
            <w:r>
              <w:rPr>
                <w:b/>
                <w:bCs/>
              </w:rPr>
              <w:t>(*</w:t>
            </w:r>
            <w:r>
              <w:rPr>
                <w:b/>
                <w:bCs/>
                <w:lang w:val="en-US"/>
              </w:rPr>
              <w:t>depending on DESP availability)</w:t>
            </w:r>
          </w:p>
        </w:tc>
      </w:tr>
      <w:tr w:rsidR="009B0061" w14:paraId="0006FE61" w14:textId="77777777" w:rsidTr="009B0061">
        <w:tc>
          <w:tcPr>
            <w:tcW w:w="1555" w:type="dxa"/>
            <w:tcBorders>
              <w:top w:val="single" w:sz="4" w:space="0" w:color="auto"/>
              <w:left w:val="nil"/>
              <w:bottom w:val="nil"/>
              <w:right w:val="nil"/>
            </w:tcBorders>
            <w:hideMark/>
          </w:tcPr>
          <w:p w14:paraId="0EA33C28" w14:textId="77777777" w:rsidR="009B0061" w:rsidRDefault="009B0061">
            <w:pPr>
              <w:spacing w:after="0"/>
              <w:rPr>
                <w:lang w:val="en-US"/>
              </w:rPr>
            </w:pPr>
            <w:r>
              <w:rPr>
                <w:lang w:val="en-US"/>
              </w:rPr>
              <w:t>Launch Date</w:t>
            </w:r>
          </w:p>
        </w:tc>
        <w:tc>
          <w:tcPr>
            <w:tcW w:w="7461" w:type="dxa"/>
            <w:tcBorders>
              <w:top w:val="single" w:sz="4" w:space="0" w:color="auto"/>
              <w:left w:val="nil"/>
              <w:bottom w:val="nil"/>
              <w:right w:val="nil"/>
            </w:tcBorders>
            <w:hideMark/>
          </w:tcPr>
          <w:p w14:paraId="2747940A" w14:textId="77777777" w:rsidR="009B0061" w:rsidRDefault="009B0061">
            <w:pPr>
              <w:spacing w:after="0"/>
              <w:rPr>
                <w:lang w:val="en-US"/>
              </w:rPr>
            </w:pPr>
            <w:r>
              <w:rPr>
                <w:lang w:val="en-US"/>
              </w:rPr>
              <w:t>Mid July 2024</w:t>
            </w:r>
          </w:p>
        </w:tc>
      </w:tr>
      <w:tr w:rsidR="009B0061" w14:paraId="035C6075" w14:textId="77777777" w:rsidTr="009B0061">
        <w:tc>
          <w:tcPr>
            <w:tcW w:w="1555" w:type="dxa"/>
            <w:hideMark/>
          </w:tcPr>
          <w:p w14:paraId="2759924D" w14:textId="77777777" w:rsidR="009B0061" w:rsidRDefault="009B0061">
            <w:pPr>
              <w:spacing w:after="0"/>
              <w:rPr>
                <w:lang w:val="en-US"/>
              </w:rPr>
            </w:pPr>
            <w:r>
              <w:rPr>
                <w:lang w:val="en-US"/>
              </w:rPr>
              <w:t>Duration</w:t>
            </w:r>
          </w:p>
        </w:tc>
        <w:tc>
          <w:tcPr>
            <w:tcW w:w="7461" w:type="dxa"/>
            <w:hideMark/>
          </w:tcPr>
          <w:p w14:paraId="324E5D41" w14:textId="77777777" w:rsidR="009B0061" w:rsidRDefault="009B0061">
            <w:pPr>
              <w:spacing w:after="0"/>
              <w:rPr>
                <w:lang w:val="en-US"/>
              </w:rPr>
            </w:pPr>
            <w:r>
              <w:rPr>
                <w:lang w:val="en-US"/>
              </w:rPr>
              <w:t>3 Days</w:t>
            </w:r>
          </w:p>
        </w:tc>
      </w:tr>
      <w:tr w:rsidR="009B0061" w14:paraId="01F1BDDF" w14:textId="77777777" w:rsidTr="009B0061">
        <w:tc>
          <w:tcPr>
            <w:tcW w:w="1555" w:type="dxa"/>
            <w:hideMark/>
          </w:tcPr>
          <w:p w14:paraId="09ED13D1" w14:textId="77777777" w:rsidR="009B0061" w:rsidRDefault="009B0061">
            <w:pPr>
              <w:spacing w:after="0"/>
              <w:rPr>
                <w:lang w:val="en-US"/>
              </w:rPr>
            </w:pPr>
            <w:r>
              <w:rPr>
                <w:lang w:val="en-US"/>
              </w:rPr>
              <w:t>Audience</w:t>
            </w:r>
          </w:p>
        </w:tc>
        <w:tc>
          <w:tcPr>
            <w:tcW w:w="7461" w:type="dxa"/>
            <w:hideMark/>
          </w:tcPr>
          <w:p w14:paraId="671DEBF3" w14:textId="77777777" w:rsidR="009B0061" w:rsidRDefault="009B0061">
            <w:pPr>
              <w:spacing w:after="0"/>
              <w:rPr>
                <w:lang w:val="en-US"/>
              </w:rPr>
            </w:pPr>
            <w:proofErr w:type="spellStart"/>
            <w:r>
              <w:rPr>
                <w:lang w:val="en-US"/>
              </w:rPr>
              <w:t>DestinE</w:t>
            </w:r>
            <w:proofErr w:type="spellEnd"/>
            <w:r>
              <w:rPr>
                <w:lang w:val="en-US"/>
              </w:rPr>
              <w:t xml:space="preserve"> community members</w:t>
            </w:r>
          </w:p>
        </w:tc>
      </w:tr>
      <w:tr w:rsidR="009B0061" w14:paraId="1A7ACA94" w14:textId="77777777" w:rsidTr="009B0061">
        <w:tc>
          <w:tcPr>
            <w:tcW w:w="1555" w:type="dxa"/>
            <w:hideMark/>
          </w:tcPr>
          <w:p w14:paraId="320DB967" w14:textId="77777777" w:rsidR="009B0061" w:rsidRDefault="009B0061">
            <w:pPr>
              <w:spacing w:after="0"/>
              <w:rPr>
                <w:lang w:val="en-US"/>
              </w:rPr>
            </w:pPr>
            <w:r>
              <w:rPr>
                <w:lang w:val="en-US"/>
              </w:rPr>
              <w:lastRenderedPageBreak/>
              <w:t>Type</w:t>
            </w:r>
          </w:p>
        </w:tc>
        <w:tc>
          <w:tcPr>
            <w:tcW w:w="7461" w:type="dxa"/>
            <w:hideMark/>
          </w:tcPr>
          <w:p w14:paraId="538E7066" w14:textId="77777777" w:rsidR="009B0061" w:rsidRDefault="009B0061">
            <w:pPr>
              <w:spacing w:after="0"/>
              <w:rPr>
                <w:lang w:val="en-US"/>
              </w:rPr>
            </w:pPr>
            <w:r>
              <w:rPr>
                <w:lang w:val="en-US"/>
              </w:rPr>
              <w:t xml:space="preserve">Hackathon </w:t>
            </w:r>
          </w:p>
        </w:tc>
      </w:tr>
      <w:tr w:rsidR="009B0061" w14:paraId="6FFE7BB7" w14:textId="77777777" w:rsidTr="009B0061">
        <w:tc>
          <w:tcPr>
            <w:tcW w:w="1555" w:type="dxa"/>
            <w:hideMark/>
          </w:tcPr>
          <w:p w14:paraId="73BA5B37" w14:textId="77777777" w:rsidR="009B0061" w:rsidRDefault="009B0061">
            <w:pPr>
              <w:spacing w:after="0"/>
              <w:rPr>
                <w:lang w:val="en-US"/>
              </w:rPr>
            </w:pPr>
            <w:r>
              <w:rPr>
                <w:lang w:val="en-US"/>
              </w:rPr>
              <w:t>Mode</w:t>
            </w:r>
          </w:p>
        </w:tc>
        <w:tc>
          <w:tcPr>
            <w:tcW w:w="7461" w:type="dxa"/>
            <w:hideMark/>
          </w:tcPr>
          <w:p w14:paraId="4F4A49CF" w14:textId="77777777" w:rsidR="009B0061" w:rsidRDefault="009B0061">
            <w:pPr>
              <w:spacing w:after="0"/>
              <w:rPr>
                <w:lang w:val="en-US"/>
              </w:rPr>
            </w:pPr>
            <w:r>
              <w:rPr>
                <w:lang w:val="en-US"/>
              </w:rPr>
              <w:t>In Person / Thessaloniki</w:t>
            </w:r>
          </w:p>
        </w:tc>
      </w:tr>
      <w:tr w:rsidR="009B0061" w14:paraId="42C3BF9C" w14:textId="77777777" w:rsidTr="009B0061">
        <w:tc>
          <w:tcPr>
            <w:tcW w:w="1555" w:type="dxa"/>
            <w:hideMark/>
          </w:tcPr>
          <w:p w14:paraId="10DCFC71" w14:textId="77777777" w:rsidR="009B0061" w:rsidRDefault="009B0061">
            <w:pPr>
              <w:spacing w:after="0"/>
              <w:rPr>
                <w:lang w:val="en-US"/>
              </w:rPr>
            </w:pPr>
            <w:r>
              <w:rPr>
                <w:lang w:val="en-US"/>
              </w:rPr>
              <w:t>Description</w:t>
            </w:r>
          </w:p>
        </w:tc>
        <w:tc>
          <w:tcPr>
            <w:tcW w:w="7461" w:type="dxa"/>
            <w:hideMark/>
          </w:tcPr>
          <w:p w14:paraId="08CD3054" w14:textId="77777777" w:rsidR="009B0061" w:rsidRDefault="009B0061">
            <w:pPr>
              <w:spacing w:after="0"/>
              <w:rPr>
                <w:lang w:val="en-US"/>
              </w:rPr>
            </w:pPr>
            <w:r>
              <w:rPr>
                <w:lang w:val="en-US"/>
              </w:rPr>
              <w:t xml:space="preserve">In the duration of 3 days, community members will be invited to Thessaloniki interact with an early version of the DESP platform in </w:t>
            </w:r>
            <w:proofErr w:type="spellStart"/>
            <w:r>
              <w:rPr>
                <w:lang w:val="en-US"/>
              </w:rPr>
              <w:t>DestinE</w:t>
            </w:r>
            <w:proofErr w:type="spellEnd"/>
            <w:r>
              <w:rPr>
                <w:lang w:val="en-US"/>
              </w:rPr>
              <w:t xml:space="preserve">. </w:t>
            </w:r>
          </w:p>
        </w:tc>
      </w:tr>
      <w:tr w:rsidR="009B0061" w14:paraId="61D371BD" w14:textId="77777777" w:rsidTr="009B0061">
        <w:tc>
          <w:tcPr>
            <w:tcW w:w="1555" w:type="dxa"/>
            <w:hideMark/>
          </w:tcPr>
          <w:p w14:paraId="6A9AAD3E" w14:textId="77777777" w:rsidR="009B0061" w:rsidRDefault="009B0061">
            <w:pPr>
              <w:spacing w:after="0"/>
              <w:rPr>
                <w:lang w:val="en-US"/>
              </w:rPr>
            </w:pPr>
            <w:r>
              <w:rPr>
                <w:lang w:val="en-US"/>
              </w:rPr>
              <w:t>Material</w:t>
            </w:r>
          </w:p>
        </w:tc>
        <w:tc>
          <w:tcPr>
            <w:tcW w:w="7461" w:type="dxa"/>
            <w:hideMark/>
          </w:tcPr>
          <w:p w14:paraId="4AF5211A" w14:textId="77777777" w:rsidR="009B0061" w:rsidRDefault="009B0061">
            <w:pPr>
              <w:spacing w:after="0"/>
              <w:rPr>
                <w:lang w:val="en-US"/>
              </w:rPr>
            </w:pPr>
            <w:r>
              <w:rPr>
                <w:lang w:val="en-US"/>
              </w:rPr>
              <w:t>Presentations from ESA, EUMETSAT &amp; ECMWF, DESP team</w:t>
            </w:r>
          </w:p>
          <w:p w14:paraId="3903CCC5" w14:textId="77777777" w:rsidR="009B0061" w:rsidRDefault="009B0061">
            <w:pPr>
              <w:spacing w:after="0"/>
              <w:rPr>
                <w:lang w:val="en-US"/>
              </w:rPr>
            </w:pPr>
            <w:proofErr w:type="spellStart"/>
            <w:r>
              <w:rPr>
                <w:lang w:val="en-US"/>
              </w:rPr>
              <w:t>Slido</w:t>
            </w:r>
            <w:proofErr w:type="spellEnd"/>
            <w:r>
              <w:rPr>
                <w:lang w:val="en-US"/>
              </w:rPr>
              <w:t xml:space="preserve"> questionnaire</w:t>
            </w:r>
          </w:p>
        </w:tc>
      </w:tr>
      <w:tr w:rsidR="009B0061" w14:paraId="0551C17B" w14:textId="77777777" w:rsidTr="009B0061">
        <w:tc>
          <w:tcPr>
            <w:tcW w:w="1555" w:type="dxa"/>
            <w:hideMark/>
          </w:tcPr>
          <w:p w14:paraId="07BF4724" w14:textId="77777777" w:rsidR="009B0061" w:rsidRDefault="009B0061">
            <w:pPr>
              <w:spacing w:after="0"/>
              <w:rPr>
                <w:lang w:val="en-US"/>
              </w:rPr>
            </w:pPr>
            <w:r>
              <w:rPr>
                <w:lang w:val="en-US"/>
              </w:rPr>
              <w:t>Actions post-event</w:t>
            </w:r>
          </w:p>
        </w:tc>
        <w:tc>
          <w:tcPr>
            <w:tcW w:w="7461" w:type="dxa"/>
            <w:hideMark/>
          </w:tcPr>
          <w:p w14:paraId="5018DDA2" w14:textId="77777777" w:rsidR="009B0061" w:rsidRDefault="009B0061">
            <w:pPr>
              <w:spacing w:after="0"/>
              <w:rPr>
                <w:lang w:val="en-US"/>
              </w:rPr>
            </w:pPr>
            <w:r>
              <w:rPr>
                <w:lang w:val="en-US"/>
              </w:rPr>
              <w:t>Analysis of discussion to gather user recommendations on</w:t>
            </w:r>
          </w:p>
          <w:p w14:paraId="64FB7A79" w14:textId="77777777" w:rsidR="009B0061" w:rsidRDefault="009B0061" w:rsidP="009B0061">
            <w:pPr>
              <w:pStyle w:val="ListParagraph"/>
              <w:numPr>
                <w:ilvl w:val="0"/>
                <w:numId w:val="104"/>
              </w:numPr>
              <w:spacing w:after="0"/>
              <w:jc w:val="left"/>
              <w:rPr>
                <w:lang w:val="en-US"/>
              </w:rPr>
            </w:pPr>
            <w:r>
              <w:rPr>
                <w:lang w:val="en-US"/>
              </w:rPr>
              <w:t>DESP system</w:t>
            </w:r>
          </w:p>
          <w:p w14:paraId="1E966002" w14:textId="77777777" w:rsidR="009B0061" w:rsidRDefault="009B0061" w:rsidP="009B0061">
            <w:pPr>
              <w:pStyle w:val="ListParagraph"/>
              <w:numPr>
                <w:ilvl w:val="0"/>
                <w:numId w:val="104"/>
              </w:numPr>
              <w:spacing w:after="0"/>
              <w:jc w:val="left"/>
              <w:rPr>
                <w:lang w:val="en-US"/>
              </w:rPr>
            </w:pPr>
            <w:r>
              <w:rPr>
                <w:lang w:val="en-US"/>
              </w:rPr>
              <w:t>Community activities</w:t>
            </w:r>
          </w:p>
          <w:p w14:paraId="09EDDD5C" w14:textId="77777777" w:rsidR="009B0061" w:rsidRDefault="009B0061" w:rsidP="009B0061">
            <w:pPr>
              <w:pStyle w:val="ListParagraph"/>
              <w:numPr>
                <w:ilvl w:val="0"/>
                <w:numId w:val="104"/>
              </w:numPr>
              <w:spacing w:after="0"/>
              <w:jc w:val="left"/>
              <w:rPr>
                <w:lang w:val="en-US"/>
              </w:rPr>
            </w:pPr>
            <w:r>
              <w:rPr>
                <w:lang w:val="en-US"/>
              </w:rPr>
              <w:t>Member Needs &amp; Opportunities</w:t>
            </w:r>
          </w:p>
        </w:tc>
      </w:tr>
    </w:tbl>
    <w:p w14:paraId="2C7841DC" w14:textId="77777777" w:rsidR="009B0061" w:rsidRDefault="009B0061" w:rsidP="009B0061">
      <w:pPr>
        <w:rPr>
          <w:rFonts w:asciiTheme="minorHAnsi" w:hAnsiTheme="minorHAnsi"/>
          <w:b/>
          <w:bCs/>
          <w:lang w:val="en-US"/>
        </w:rPr>
      </w:pPr>
    </w:p>
    <w:p w14:paraId="1C8354EA" w14:textId="77777777" w:rsidR="009B0061" w:rsidRDefault="009B0061" w:rsidP="009B0061">
      <w:pPr>
        <w:rPr>
          <w:b/>
          <w:bCs/>
          <w:lang w:val="en-US"/>
        </w:rPr>
      </w:pPr>
      <w:r>
        <w:rPr>
          <w:b/>
          <w:bCs/>
          <w:lang w:val="en-US"/>
        </w:rPr>
        <w:t>Timeline of Activities</w:t>
      </w:r>
    </w:p>
    <w:tbl>
      <w:tblPr>
        <w:tblStyle w:val="TableGrid"/>
        <w:tblW w:w="0" w:type="auto"/>
        <w:tblLook w:val="04A0" w:firstRow="1" w:lastRow="0" w:firstColumn="1" w:lastColumn="0" w:noHBand="0" w:noVBand="1"/>
      </w:tblPr>
      <w:tblGrid>
        <w:gridCol w:w="928"/>
        <w:gridCol w:w="898"/>
        <w:gridCol w:w="906"/>
        <w:gridCol w:w="917"/>
        <w:gridCol w:w="905"/>
        <w:gridCol w:w="922"/>
        <w:gridCol w:w="901"/>
        <w:gridCol w:w="886"/>
        <w:gridCol w:w="912"/>
        <w:gridCol w:w="841"/>
      </w:tblGrid>
      <w:tr w:rsidR="009B0061" w14:paraId="2C477654"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755D4D20" w14:textId="77777777" w:rsidR="009B0061" w:rsidRDefault="009B0061">
            <w:pPr>
              <w:spacing w:after="0"/>
              <w:jc w:val="center"/>
              <w:rPr>
                <w:b/>
                <w:bCs/>
                <w:lang w:val="en-US"/>
              </w:rPr>
            </w:pPr>
            <w:r>
              <w:rPr>
                <w:b/>
                <w:bCs/>
                <w:lang w:val="en-US"/>
              </w:rPr>
              <w:t>Activity</w:t>
            </w:r>
          </w:p>
        </w:tc>
        <w:tc>
          <w:tcPr>
            <w:tcW w:w="908" w:type="dxa"/>
            <w:tcBorders>
              <w:top w:val="single" w:sz="4" w:space="0" w:color="auto"/>
              <w:left w:val="single" w:sz="4" w:space="0" w:color="auto"/>
              <w:bottom w:val="single" w:sz="4" w:space="0" w:color="auto"/>
              <w:right w:val="single" w:sz="4" w:space="0" w:color="auto"/>
            </w:tcBorders>
            <w:hideMark/>
          </w:tcPr>
          <w:p w14:paraId="1764C6B4" w14:textId="77777777" w:rsidR="009B0061" w:rsidRDefault="009B0061">
            <w:pPr>
              <w:spacing w:after="0"/>
              <w:jc w:val="center"/>
              <w:rPr>
                <w:b/>
                <w:bCs/>
                <w:lang w:val="en-US"/>
              </w:rPr>
            </w:pPr>
            <w:r>
              <w:rPr>
                <w:b/>
                <w:bCs/>
                <w:lang w:val="en-US"/>
              </w:rPr>
              <w:t>Jan</w:t>
            </w:r>
          </w:p>
        </w:tc>
        <w:tc>
          <w:tcPr>
            <w:tcW w:w="916" w:type="dxa"/>
            <w:tcBorders>
              <w:top w:val="single" w:sz="4" w:space="0" w:color="auto"/>
              <w:left w:val="single" w:sz="4" w:space="0" w:color="auto"/>
              <w:bottom w:val="single" w:sz="4" w:space="0" w:color="auto"/>
              <w:right w:val="single" w:sz="4" w:space="0" w:color="auto"/>
            </w:tcBorders>
            <w:hideMark/>
          </w:tcPr>
          <w:p w14:paraId="1027A775" w14:textId="77777777" w:rsidR="009B0061" w:rsidRDefault="009B0061">
            <w:pPr>
              <w:spacing w:after="0"/>
              <w:jc w:val="center"/>
              <w:rPr>
                <w:b/>
                <w:bCs/>
                <w:lang w:val="en-US"/>
              </w:rPr>
            </w:pPr>
            <w:r>
              <w:rPr>
                <w:b/>
                <w:bCs/>
                <w:lang w:val="en-US"/>
              </w:rPr>
              <w:t>Feb</w:t>
            </w:r>
          </w:p>
        </w:tc>
        <w:tc>
          <w:tcPr>
            <w:tcW w:w="926" w:type="dxa"/>
            <w:tcBorders>
              <w:top w:val="single" w:sz="4" w:space="0" w:color="auto"/>
              <w:left w:val="single" w:sz="4" w:space="0" w:color="auto"/>
              <w:bottom w:val="single" w:sz="4" w:space="0" w:color="auto"/>
              <w:right w:val="single" w:sz="4" w:space="0" w:color="auto"/>
            </w:tcBorders>
            <w:hideMark/>
          </w:tcPr>
          <w:p w14:paraId="5C4FF298" w14:textId="77777777" w:rsidR="009B0061" w:rsidRDefault="009B0061">
            <w:pPr>
              <w:spacing w:after="0"/>
              <w:jc w:val="center"/>
              <w:rPr>
                <w:b/>
                <w:bCs/>
                <w:lang w:val="en-US"/>
              </w:rPr>
            </w:pPr>
            <w:r>
              <w:rPr>
                <w:b/>
                <w:bCs/>
                <w:lang w:val="en-US"/>
              </w:rPr>
              <w:t>Mar</w:t>
            </w:r>
          </w:p>
        </w:tc>
        <w:tc>
          <w:tcPr>
            <w:tcW w:w="915" w:type="dxa"/>
            <w:tcBorders>
              <w:top w:val="single" w:sz="4" w:space="0" w:color="auto"/>
              <w:left w:val="single" w:sz="4" w:space="0" w:color="auto"/>
              <w:bottom w:val="single" w:sz="4" w:space="0" w:color="auto"/>
              <w:right w:val="single" w:sz="4" w:space="0" w:color="auto"/>
            </w:tcBorders>
            <w:hideMark/>
          </w:tcPr>
          <w:p w14:paraId="021A88D0" w14:textId="77777777" w:rsidR="009B0061" w:rsidRDefault="009B0061">
            <w:pPr>
              <w:spacing w:after="0"/>
              <w:jc w:val="center"/>
              <w:rPr>
                <w:b/>
                <w:bCs/>
                <w:lang w:val="en-US"/>
              </w:rPr>
            </w:pPr>
            <w:r>
              <w:rPr>
                <w:b/>
                <w:bCs/>
                <w:lang w:val="en-US"/>
              </w:rPr>
              <w:t>Apr</w:t>
            </w:r>
          </w:p>
        </w:tc>
        <w:tc>
          <w:tcPr>
            <w:tcW w:w="930" w:type="dxa"/>
            <w:tcBorders>
              <w:top w:val="single" w:sz="4" w:space="0" w:color="auto"/>
              <w:left w:val="single" w:sz="4" w:space="0" w:color="auto"/>
              <w:bottom w:val="single" w:sz="4" w:space="0" w:color="auto"/>
              <w:right w:val="single" w:sz="4" w:space="0" w:color="auto"/>
            </w:tcBorders>
            <w:hideMark/>
          </w:tcPr>
          <w:p w14:paraId="4EFF5400" w14:textId="77777777" w:rsidR="009B0061" w:rsidRDefault="009B0061">
            <w:pPr>
              <w:spacing w:after="0"/>
              <w:jc w:val="center"/>
              <w:rPr>
                <w:b/>
                <w:bCs/>
                <w:lang w:val="en-US"/>
              </w:rPr>
            </w:pPr>
            <w:r>
              <w:rPr>
                <w:b/>
                <w:bCs/>
                <w:lang w:val="en-US"/>
              </w:rPr>
              <w:t>May</w:t>
            </w:r>
          </w:p>
        </w:tc>
        <w:tc>
          <w:tcPr>
            <w:tcW w:w="911" w:type="dxa"/>
            <w:tcBorders>
              <w:top w:val="single" w:sz="4" w:space="0" w:color="auto"/>
              <w:left w:val="single" w:sz="4" w:space="0" w:color="auto"/>
              <w:bottom w:val="single" w:sz="4" w:space="0" w:color="auto"/>
              <w:right w:val="single" w:sz="4" w:space="0" w:color="auto"/>
            </w:tcBorders>
            <w:hideMark/>
          </w:tcPr>
          <w:p w14:paraId="344665EF" w14:textId="77777777" w:rsidR="009B0061" w:rsidRDefault="009B0061">
            <w:pPr>
              <w:spacing w:after="0"/>
              <w:jc w:val="center"/>
              <w:rPr>
                <w:b/>
                <w:bCs/>
                <w:lang w:val="en-US"/>
              </w:rPr>
            </w:pPr>
            <w:r>
              <w:rPr>
                <w:b/>
                <w:bCs/>
                <w:lang w:val="en-US"/>
              </w:rPr>
              <w:t>Jun</w:t>
            </w:r>
          </w:p>
        </w:tc>
        <w:tc>
          <w:tcPr>
            <w:tcW w:w="897" w:type="dxa"/>
            <w:tcBorders>
              <w:top w:val="single" w:sz="4" w:space="0" w:color="auto"/>
              <w:left w:val="single" w:sz="4" w:space="0" w:color="auto"/>
              <w:bottom w:val="single" w:sz="4" w:space="0" w:color="auto"/>
              <w:right w:val="single" w:sz="4" w:space="0" w:color="auto"/>
            </w:tcBorders>
            <w:hideMark/>
          </w:tcPr>
          <w:p w14:paraId="0BC15BD1" w14:textId="77777777" w:rsidR="009B0061" w:rsidRDefault="009B0061">
            <w:pPr>
              <w:spacing w:after="0"/>
              <w:jc w:val="center"/>
              <w:rPr>
                <w:b/>
                <w:bCs/>
                <w:lang w:val="en-US"/>
              </w:rPr>
            </w:pPr>
            <w:r>
              <w:rPr>
                <w:b/>
                <w:bCs/>
                <w:lang w:val="en-US"/>
              </w:rPr>
              <w:t>Jul</w:t>
            </w:r>
          </w:p>
        </w:tc>
        <w:tc>
          <w:tcPr>
            <w:tcW w:w="921" w:type="dxa"/>
            <w:tcBorders>
              <w:top w:val="single" w:sz="4" w:space="0" w:color="auto"/>
              <w:left w:val="single" w:sz="4" w:space="0" w:color="auto"/>
              <w:bottom w:val="single" w:sz="4" w:space="0" w:color="auto"/>
              <w:right w:val="single" w:sz="4" w:space="0" w:color="auto"/>
            </w:tcBorders>
            <w:hideMark/>
          </w:tcPr>
          <w:p w14:paraId="13EC1A2D" w14:textId="77777777" w:rsidR="009B0061" w:rsidRDefault="009B0061">
            <w:pPr>
              <w:spacing w:after="0"/>
              <w:jc w:val="center"/>
              <w:rPr>
                <w:b/>
                <w:bCs/>
                <w:lang w:val="en-US"/>
              </w:rPr>
            </w:pPr>
            <w:r>
              <w:rPr>
                <w:b/>
                <w:bCs/>
                <w:lang w:val="en-US"/>
              </w:rPr>
              <w:t>Aug</w:t>
            </w:r>
          </w:p>
        </w:tc>
        <w:tc>
          <w:tcPr>
            <w:tcW w:w="847" w:type="dxa"/>
            <w:tcBorders>
              <w:top w:val="single" w:sz="4" w:space="0" w:color="auto"/>
              <w:left w:val="single" w:sz="4" w:space="0" w:color="auto"/>
              <w:bottom w:val="single" w:sz="4" w:space="0" w:color="auto"/>
              <w:right w:val="single" w:sz="4" w:space="0" w:color="auto"/>
            </w:tcBorders>
            <w:hideMark/>
          </w:tcPr>
          <w:p w14:paraId="63B4DB21" w14:textId="77777777" w:rsidR="009B0061" w:rsidRDefault="009B0061">
            <w:pPr>
              <w:spacing w:after="0"/>
              <w:jc w:val="center"/>
              <w:rPr>
                <w:b/>
                <w:bCs/>
                <w:lang w:val="en-US"/>
              </w:rPr>
            </w:pPr>
            <w:r>
              <w:rPr>
                <w:b/>
                <w:bCs/>
                <w:lang w:val="en-US"/>
              </w:rPr>
              <w:t>Sept</w:t>
            </w:r>
          </w:p>
        </w:tc>
      </w:tr>
      <w:tr w:rsidR="009B0061" w14:paraId="731043BC"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4C933939" w14:textId="77777777" w:rsidR="009B0061" w:rsidRDefault="009B0061">
            <w:pPr>
              <w:spacing w:after="0"/>
              <w:jc w:val="center"/>
              <w:rPr>
                <w:lang w:val="en-US"/>
              </w:rPr>
            </w:pPr>
            <w:r>
              <w:rPr>
                <w:lang w:val="en-US"/>
              </w:rPr>
              <w:t>1</w:t>
            </w:r>
          </w:p>
        </w:tc>
        <w:tc>
          <w:tcPr>
            <w:tcW w:w="908" w:type="dxa"/>
            <w:tcBorders>
              <w:top w:val="single" w:sz="4" w:space="0" w:color="auto"/>
              <w:left w:val="single" w:sz="4" w:space="0" w:color="auto"/>
              <w:bottom w:val="single" w:sz="4" w:space="0" w:color="auto"/>
              <w:right w:val="single" w:sz="4" w:space="0" w:color="auto"/>
            </w:tcBorders>
          </w:tcPr>
          <w:p w14:paraId="47072F33"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shd w:val="clear" w:color="auto" w:fill="C0504D" w:themeFill="accent2"/>
          </w:tcPr>
          <w:p w14:paraId="79AA9C27"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21358233"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1CD0A616"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0B805F61"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56D7C75B"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2F07D3F6"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5A5B5F67"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7E67E6DA" w14:textId="77777777" w:rsidR="009B0061" w:rsidRDefault="009B0061">
            <w:pPr>
              <w:spacing w:after="0"/>
              <w:rPr>
                <w:lang w:val="en-US"/>
              </w:rPr>
            </w:pPr>
          </w:p>
        </w:tc>
      </w:tr>
      <w:tr w:rsidR="009B0061" w14:paraId="38EACC6F"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52037DF4" w14:textId="77777777" w:rsidR="009B0061" w:rsidRDefault="009B0061">
            <w:pPr>
              <w:spacing w:after="0"/>
              <w:jc w:val="center"/>
              <w:rPr>
                <w:lang w:val="en-US"/>
              </w:rPr>
            </w:pPr>
            <w:r>
              <w:rPr>
                <w:lang w:val="en-US"/>
              </w:rPr>
              <w:t>2</w:t>
            </w:r>
          </w:p>
        </w:tc>
        <w:tc>
          <w:tcPr>
            <w:tcW w:w="908" w:type="dxa"/>
            <w:tcBorders>
              <w:top w:val="single" w:sz="4" w:space="0" w:color="auto"/>
              <w:left w:val="single" w:sz="4" w:space="0" w:color="auto"/>
              <w:bottom w:val="single" w:sz="4" w:space="0" w:color="auto"/>
              <w:right w:val="single" w:sz="4" w:space="0" w:color="auto"/>
            </w:tcBorders>
          </w:tcPr>
          <w:p w14:paraId="6B03E0D1"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0ED49057"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shd w:val="clear" w:color="auto" w:fill="C0504D" w:themeFill="accent2"/>
          </w:tcPr>
          <w:p w14:paraId="0BB207FD"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47E93918"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594032CC"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0EE9973A"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325B3AC0"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70E9B7CE"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513D54CB" w14:textId="77777777" w:rsidR="009B0061" w:rsidRDefault="009B0061">
            <w:pPr>
              <w:spacing w:after="0"/>
              <w:rPr>
                <w:lang w:val="en-US"/>
              </w:rPr>
            </w:pPr>
          </w:p>
        </w:tc>
      </w:tr>
      <w:tr w:rsidR="009B0061" w14:paraId="1F3CB3FB"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22B18C40" w14:textId="77777777" w:rsidR="009B0061" w:rsidRDefault="009B0061">
            <w:pPr>
              <w:spacing w:after="0"/>
              <w:jc w:val="center"/>
              <w:rPr>
                <w:b/>
                <w:bCs/>
                <w:lang w:val="en-US"/>
              </w:rPr>
            </w:pPr>
            <w:r>
              <w:rPr>
                <w:b/>
                <w:bCs/>
                <w:color w:val="C0504D" w:themeColor="accent2"/>
                <w:lang w:val="en-US"/>
              </w:rPr>
              <w:t>A</w:t>
            </w:r>
          </w:p>
        </w:tc>
        <w:tc>
          <w:tcPr>
            <w:tcW w:w="908" w:type="dxa"/>
            <w:tcBorders>
              <w:top w:val="single" w:sz="4" w:space="0" w:color="auto"/>
              <w:left w:val="single" w:sz="4" w:space="0" w:color="auto"/>
              <w:bottom w:val="single" w:sz="4" w:space="0" w:color="auto"/>
              <w:right w:val="single" w:sz="4" w:space="0" w:color="auto"/>
            </w:tcBorders>
          </w:tcPr>
          <w:p w14:paraId="105E497F"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0C36433D"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shd w:val="clear" w:color="auto" w:fill="C0504D" w:themeFill="accent2"/>
          </w:tcPr>
          <w:p w14:paraId="18BE342F"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shd w:val="clear" w:color="auto" w:fill="C0504D" w:themeFill="accent2"/>
          </w:tcPr>
          <w:p w14:paraId="53E4AB51"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shd w:val="clear" w:color="auto" w:fill="C0504D" w:themeFill="accent2"/>
          </w:tcPr>
          <w:p w14:paraId="068D1DC4" w14:textId="77777777" w:rsidR="009B0061" w:rsidRDefault="009B0061">
            <w:pPr>
              <w:spacing w:after="0"/>
              <w:rPr>
                <w:color w:val="C0504D" w:themeColor="accent2"/>
                <w:lang w:val="en-US"/>
              </w:rPr>
            </w:pPr>
          </w:p>
        </w:tc>
        <w:tc>
          <w:tcPr>
            <w:tcW w:w="911" w:type="dxa"/>
            <w:tcBorders>
              <w:top w:val="single" w:sz="4" w:space="0" w:color="auto"/>
              <w:left w:val="single" w:sz="4" w:space="0" w:color="auto"/>
              <w:bottom w:val="single" w:sz="4" w:space="0" w:color="auto"/>
              <w:right w:val="single" w:sz="4" w:space="0" w:color="auto"/>
            </w:tcBorders>
          </w:tcPr>
          <w:p w14:paraId="6EBBABC9"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30BA3814"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73062D0E"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4EFB7177" w14:textId="77777777" w:rsidR="009B0061" w:rsidRDefault="009B0061">
            <w:pPr>
              <w:spacing w:after="0"/>
              <w:rPr>
                <w:lang w:val="en-US"/>
              </w:rPr>
            </w:pPr>
          </w:p>
        </w:tc>
      </w:tr>
      <w:tr w:rsidR="009B0061" w14:paraId="4B8A7C49"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76D15E2D" w14:textId="77777777" w:rsidR="009B0061" w:rsidRDefault="009B0061">
            <w:pPr>
              <w:spacing w:after="0"/>
              <w:jc w:val="center"/>
              <w:rPr>
                <w:lang w:val="en-US"/>
              </w:rPr>
            </w:pPr>
            <w:r>
              <w:rPr>
                <w:lang w:val="en-US"/>
              </w:rPr>
              <w:t>3</w:t>
            </w:r>
          </w:p>
        </w:tc>
        <w:tc>
          <w:tcPr>
            <w:tcW w:w="908" w:type="dxa"/>
            <w:tcBorders>
              <w:top w:val="single" w:sz="4" w:space="0" w:color="auto"/>
              <w:left w:val="single" w:sz="4" w:space="0" w:color="auto"/>
              <w:bottom w:val="single" w:sz="4" w:space="0" w:color="auto"/>
              <w:right w:val="single" w:sz="4" w:space="0" w:color="auto"/>
            </w:tcBorders>
          </w:tcPr>
          <w:p w14:paraId="5916D4D0"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5BEF2220"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7FFD1B69"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shd w:val="clear" w:color="auto" w:fill="C0504D" w:themeFill="accent2"/>
          </w:tcPr>
          <w:p w14:paraId="2C1179AA"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3575459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6EFBEC6D"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51A9F660"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005DA68F"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3CB5BB9" w14:textId="77777777" w:rsidR="009B0061" w:rsidRDefault="009B0061">
            <w:pPr>
              <w:spacing w:after="0"/>
              <w:rPr>
                <w:lang w:val="en-US"/>
              </w:rPr>
            </w:pPr>
          </w:p>
        </w:tc>
      </w:tr>
      <w:tr w:rsidR="009B0061" w14:paraId="0F701CB9"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1ACEC79A" w14:textId="77777777" w:rsidR="009B0061" w:rsidRDefault="009B0061">
            <w:pPr>
              <w:spacing w:after="0"/>
              <w:jc w:val="center"/>
              <w:rPr>
                <w:lang w:val="en-US"/>
              </w:rPr>
            </w:pPr>
            <w:r>
              <w:rPr>
                <w:lang w:val="en-US"/>
              </w:rPr>
              <w:t>4</w:t>
            </w:r>
          </w:p>
        </w:tc>
        <w:tc>
          <w:tcPr>
            <w:tcW w:w="908" w:type="dxa"/>
            <w:tcBorders>
              <w:top w:val="single" w:sz="4" w:space="0" w:color="auto"/>
              <w:left w:val="single" w:sz="4" w:space="0" w:color="auto"/>
              <w:bottom w:val="single" w:sz="4" w:space="0" w:color="auto"/>
              <w:right w:val="single" w:sz="4" w:space="0" w:color="auto"/>
            </w:tcBorders>
          </w:tcPr>
          <w:p w14:paraId="09CC1293"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74F14AA5"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67C99373"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3B2A9831"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shd w:val="clear" w:color="auto" w:fill="C0504D" w:themeFill="accent2"/>
          </w:tcPr>
          <w:p w14:paraId="6C1D5B7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3D4B42B1"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0B4A6562"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4020155A"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9DFF2BE" w14:textId="77777777" w:rsidR="009B0061" w:rsidRDefault="009B0061">
            <w:pPr>
              <w:spacing w:after="0"/>
              <w:rPr>
                <w:lang w:val="en-US"/>
              </w:rPr>
            </w:pPr>
          </w:p>
        </w:tc>
      </w:tr>
      <w:tr w:rsidR="009B0061" w14:paraId="4BCA910E"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5B0A9370" w14:textId="77777777" w:rsidR="009B0061" w:rsidRDefault="009B0061">
            <w:pPr>
              <w:spacing w:after="0"/>
              <w:jc w:val="center"/>
              <w:rPr>
                <w:lang w:val="en-US"/>
              </w:rPr>
            </w:pPr>
            <w:r>
              <w:rPr>
                <w:lang w:val="en-US"/>
              </w:rPr>
              <w:t>5</w:t>
            </w:r>
          </w:p>
        </w:tc>
        <w:tc>
          <w:tcPr>
            <w:tcW w:w="908" w:type="dxa"/>
            <w:tcBorders>
              <w:top w:val="single" w:sz="4" w:space="0" w:color="auto"/>
              <w:left w:val="single" w:sz="4" w:space="0" w:color="auto"/>
              <w:bottom w:val="single" w:sz="4" w:space="0" w:color="auto"/>
              <w:right w:val="single" w:sz="4" w:space="0" w:color="auto"/>
            </w:tcBorders>
          </w:tcPr>
          <w:p w14:paraId="3FC70C4D"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522FACEE"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0A0A00D4"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3CCE7ABD"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58478790"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shd w:val="clear" w:color="auto" w:fill="C0504D" w:themeFill="accent2"/>
          </w:tcPr>
          <w:p w14:paraId="4B289686"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tcPr>
          <w:p w14:paraId="6F236C24"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3CF89CA3"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289DE0EC" w14:textId="77777777" w:rsidR="009B0061" w:rsidRDefault="009B0061">
            <w:pPr>
              <w:spacing w:after="0"/>
              <w:rPr>
                <w:lang w:val="en-US"/>
              </w:rPr>
            </w:pPr>
          </w:p>
        </w:tc>
      </w:tr>
      <w:tr w:rsidR="009B0061" w14:paraId="3A7311FF"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352B9F54" w14:textId="77777777" w:rsidR="009B0061" w:rsidRDefault="009B0061">
            <w:pPr>
              <w:spacing w:after="0"/>
              <w:jc w:val="center"/>
              <w:rPr>
                <w:lang w:val="en-US"/>
              </w:rPr>
            </w:pPr>
            <w:r>
              <w:rPr>
                <w:lang w:val="en-US"/>
              </w:rPr>
              <w:t>6</w:t>
            </w:r>
          </w:p>
        </w:tc>
        <w:tc>
          <w:tcPr>
            <w:tcW w:w="908" w:type="dxa"/>
            <w:tcBorders>
              <w:top w:val="single" w:sz="4" w:space="0" w:color="auto"/>
              <w:left w:val="single" w:sz="4" w:space="0" w:color="auto"/>
              <w:bottom w:val="single" w:sz="4" w:space="0" w:color="auto"/>
              <w:right w:val="single" w:sz="4" w:space="0" w:color="auto"/>
            </w:tcBorders>
          </w:tcPr>
          <w:p w14:paraId="658C19CD"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4AC6C7D5"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46ED019B"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0D637F3D"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3D14F82A"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68813527"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shd w:val="clear" w:color="auto" w:fill="C0504D" w:themeFill="accent2"/>
          </w:tcPr>
          <w:p w14:paraId="3FE10776"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36E82218"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0270BF99" w14:textId="77777777" w:rsidR="009B0061" w:rsidRDefault="009B0061">
            <w:pPr>
              <w:spacing w:after="0"/>
              <w:rPr>
                <w:lang w:val="en-US"/>
              </w:rPr>
            </w:pPr>
          </w:p>
        </w:tc>
      </w:tr>
      <w:tr w:rsidR="009B0061" w14:paraId="1E6D00DC" w14:textId="77777777" w:rsidTr="009B0061">
        <w:tc>
          <w:tcPr>
            <w:tcW w:w="845" w:type="dxa"/>
            <w:tcBorders>
              <w:top w:val="single" w:sz="4" w:space="0" w:color="auto"/>
              <w:left w:val="single" w:sz="4" w:space="0" w:color="auto"/>
              <w:bottom w:val="single" w:sz="4" w:space="0" w:color="auto"/>
              <w:right w:val="single" w:sz="4" w:space="0" w:color="auto"/>
            </w:tcBorders>
            <w:hideMark/>
          </w:tcPr>
          <w:p w14:paraId="6B862D11" w14:textId="77777777" w:rsidR="009B0061" w:rsidRDefault="009B0061">
            <w:pPr>
              <w:spacing w:after="0"/>
              <w:jc w:val="center"/>
              <w:rPr>
                <w:b/>
                <w:bCs/>
                <w:lang w:val="en-US"/>
              </w:rPr>
            </w:pPr>
            <w:r>
              <w:rPr>
                <w:b/>
                <w:bCs/>
                <w:color w:val="C0504D" w:themeColor="accent2"/>
                <w:lang w:val="en-US"/>
              </w:rPr>
              <w:t>B</w:t>
            </w:r>
          </w:p>
        </w:tc>
        <w:tc>
          <w:tcPr>
            <w:tcW w:w="908" w:type="dxa"/>
            <w:tcBorders>
              <w:top w:val="single" w:sz="4" w:space="0" w:color="auto"/>
              <w:left w:val="single" w:sz="4" w:space="0" w:color="auto"/>
              <w:bottom w:val="single" w:sz="4" w:space="0" w:color="auto"/>
              <w:right w:val="single" w:sz="4" w:space="0" w:color="auto"/>
            </w:tcBorders>
          </w:tcPr>
          <w:p w14:paraId="157BD652" w14:textId="77777777" w:rsidR="009B0061" w:rsidRDefault="009B0061">
            <w:pPr>
              <w:spacing w:after="0"/>
              <w:rPr>
                <w:lang w:val="en-US"/>
              </w:rPr>
            </w:pPr>
          </w:p>
        </w:tc>
        <w:tc>
          <w:tcPr>
            <w:tcW w:w="916" w:type="dxa"/>
            <w:tcBorders>
              <w:top w:val="single" w:sz="4" w:space="0" w:color="auto"/>
              <w:left w:val="single" w:sz="4" w:space="0" w:color="auto"/>
              <w:bottom w:val="single" w:sz="4" w:space="0" w:color="auto"/>
              <w:right w:val="single" w:sz="4" w:space="0" w:color="auto"/>
            </w:tcBorders>
          </w:tcPr>
          <w:p w14:paraId="4AD9C60E" w14:textId="77777777" w:rsidR="009B0061" w:rsidRDefault="009B0061">
            <w:pPr>
              <w:spacing w:after="0"/>
              <w:rPr>
                <w:lang w:val="en-US"/>
              </w:rPr>
            </w:pPr>
          </w:p>
        </w:tc>
        <w:tc>
          <w:tcPr>
            <w:tcW w:w="926" w:type="dxa"/>
            <w:tcBorders>
              <w:top w:val="single" w:sz="4" w:space="0" w:color="auto"/>
              <w:left w:val="single" w:sz="4" w:space="0" w:color="auto"/>
              <w:bottom w:val="single" w:sz="4" w:space="0" w:color="auto"/>
              <w:right w:val="single" w:sz="4" w:space="0" w:color="auto"/>
            </w:tcBorders>
          </w:tcPr>
          <w:p w14:paraId="1F8FDEC1" w14:textId="77777777" w:rsidR="009B0061" w:rsidRDefault="009B0061">
            <w:pPr>
              <w:spacing w:after="0"/>
              <w:rPr>
                <w:lang w:val="en-US"/>
              </w:rPr>
            </w:pPr>
          </w:p>
        </w:tc>
        <w:tc>
          <w:tcPr>
            <w:tcW w:w="915" w:type="dxa"/>
            <w:tcBorders>
              <w:top w:val="single" w:sz="4" w:space="0" w:color="auto"/>
              <w:left w:val="single" w:sz="4" w:space="0" w:color="auto"/>
              <w:bottom w:val="single" w:sz="4" w:space="0" w:color="auto"/>
              <w:right w:val="single" w:sz="4" w:space="0" w:color="auto"/>
            </w:tcBorders>
          </w:tcPr>
          <w:p w14:paraId="6D615984" w14:textId="77777777" w:rsidR="009B0061" w:rsidRDefault="009B0061">
            <w:pPr>
              <w:spacing w:after="0"/>
              <w:rPr>
                <w:lang w:val="en-US"/>
              </w:rPr>
            </w:pPr>
          </w:p>
        </w:tc>
        <w:tc>
          <w:tcPr>
            <w:tcW w:w="930" w:type="dxa"/>
            <w:tcBorders>
              <w:top w:val="single" w:sz="4" w:space="0" w:color="auto"/>
              <w:left w:val="single" w:sz="4" w:space="0" w:color="auto"/>
              <w:bottom w:val="single" w:sz="4" w:space="0" w:color="auto"/>
              <w:right w:val="single" w:sz="4" w:space="0" w:color="auto"/>
            </w:tcBorders>
          </w:tcPr>
          <w:p w14:paraId="4AB42120" w14:textId="77777777" w:rsidR="009B0061" w:rsidRDefault="009B0061">
            <w:pPr>
              <w:spacing w:after="0"/>
              <w:rPr>
                <w:lang w:val="en-US"/>
              </w:rPr>
            </w:pPr>
          </w:p>
        </w:tc>
        <w:tc>
          <w:tcPr>
            <w:tcW w:w="911" w:type="dxa"/>
            <w:tcBorders>
              <w:top w:val="single" w:sz="4" w:space="0" w:color="auto"/>
              <w:left w:val="single" w:sz="4" w:space="0" w:color="auto"/>
              <w:bottom w:val="single" w:sz="4" w:space="0" w:color="auto"/>
              <w:right w:val="single" w:sz="4" w:space="0" w:color="auto"/>
            </w:tcBorders>
          </w:tcPr>
          <w:p w14:paraId="7B67B258" w14:textId="77777777" w:rsidR="009B0061" w:rsidRDefault="009B0061">
            <w:pPr>
              <w:spacing w:after="0"/>
              <w:rPr>
                <w:lang w:val="en-US"/>
              </w:rPr>
            </w:pPr>
          </w:p>
        </w:tc>
        <w:tc>
          <w:tcPr>
            <w:tcW w:w="897" w:type="dxa"/>
            <w:tcBorders>
              <w:top w:val="single" w:sz="4" w:space="0" w:color="auto"/>
              <w:left w:val="single" w:sz="4" w:space="0" w:color="auto"/>
              <w:bottom w:val="single" w:sz="4" w:space="0" w:color="auto"/>
              <w:right w:val="single" w:sz="4" w:space="0" w:color="auto"/>
            </w:tcBorders>
            <w:shd w:val="clear" w:color="auto" w:fill="C0504D" w:themeFill="accent2"/>
          </w:tcPr>
          <w:p w14:paraId="5431E57C" w14:textId="77777777" w:rsidR="009B0061" w:rsidRDefault="009B0061">
            <w:pPr>
              <w:spacing w:after="0"/>
              <w:rPr>
                <w:lang w:val="en-US"/>
              </w:rPr>
            </w:pPr>
          </w:p>
        </w:tc>
        <w:tc>
          <w:tcPr>
            <w:tcW w:w="921" w:type="dxa"/>
            <w:tcBorders>
              <w:top w:val="single" w:sz="4" w:space="0" w:color="auto"/>
              <w:left w:val="single" w:sz="4" w:space="0" w:color="auto"/>
              <w:bottom w:val="single" w:sz="4" w:space="0" w:color="auto"/>
              <w:right w:val="single" w:sz="4" w:space="0" w:color="auto"/>
            </w:tcBorders>
          </w:tcPr>
          <w:p w14:paraId="193DA848" w14:textId="77777777" w:rsidR="009B0061" w:rsidRDefault="009B0061">
            <w:pPr>
              <w:spacing w:after="0"/>
              <w:rPr>
                <w:lang w:val="en-US"/>
              </w:rPr>
            </w:pPr>
          </w:p>
        </w:tc>
        <w:tc>
          <w:tcPr>
            <w:tcW w:w="847" w:type="dxa"/>
            <w:tcBorders>
              <w:top w:val="single" w:sz="4" w:space="0" w:color="auto"/>
              <w:left w:val="single" w:sz="4" w:space="0" w:color="auto"/>
              <w:bottom w:val="single" w:sz="4" w:space="0" w:color="auto"/>
              <w:right w:val="single" w:sz="4" w:space="0" w:color="auto"/>
            </w:tcBorders>
          </w:tcPr>
          <w:p w14:paraId="6D6D8AA6" w14:textId="77777777" w:rsidR="009B0061" w:rsidRDefault="009B0061">
            <w:pPr>
              <w:spacing w:after="0"/>
              <w:rPr>
                <w:lang w:val="en-US"/>
              </w:rPr>
            </w:pPr>
          </w:p>
        </w:tc>
      </w:tr>
    </w:tbl>
    <w:p w14:paraId="56C6C9D1" w14:textId="77777777" w:rsidR="009B0061" w:rsidRDefault="009B0061" w:rsidP="009B0061">
      <w:pPr>
        <w:rPr>
          <w:rFonts w:asciiTheme="minorHAnsi" w:hAnsiTheme="minorHAnsi"/>
          <w:b/>
          <w:bCs/>
        </w:rPr>
      </w:pPr>
    </w:p>
    <w:p w14:paraId="23394539" w14:textId="7777777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1.3: Dissemination and communication</w:t>
      </w:r>
    </w:p>
    <w:p w14:paraId="2E1A7E67" w14:textId="3E878B9A" w:rsidR="00FD1795" w:rsidRPr="00E10F3D" w:rsidRDefault="00FD1795" w:rsidP="00FD1795">
      <w:r w:rsidRPr="00E10F3D">
        <w:t>The priority axis of "Dissemination and Communication" is pivotal in achieving the ambitious goal of reaching 3,000 members within one year. This focus underscores the significance of effectively conveying the community's mission, values, and offerings to a broader audience. Through targeted dissemination, the community can extend its reach, attracting individuals who align with its vision and creating awareness among potential stakeholders. Communication plays a key role in articulating the unique value proposition of the community, emphasizing the benefits of membership, and showcasing the vibrant ecosystem it offers.</w:t>
      </w:r>
    </w:p>
    <w:p w14:paraId="67215D91" w14:textId="20302352" w:rsidR="009B0061" w:rsidRDefault="00FD1795" w:rsidP="00FD1795">
      <w:r w:rsidRPr="00E10F3D">
        <w:t>An effective dissemination and communication strategy</w:t>
      </w:r>
      <w:r w:rsidR="00B37336" w:rsidRPr="00B37336">
        <w:t xml:space="preserve"> </w:t>
      </w:r>
      <w:r w:rsidR="00B37336">
        <w:rPr>
          <w:lang w:val="en-US"/>
        </w:rPr>
        <w:t>has been put in place already which</w:t>
      </w:r>
      <w:r w:rsidRPr="00E10F3D">
        <w:t xml:space="preserve"> involves leveraging diverse channels</w:t>
      </w:r>
      <w:r w:rsidR="001645A2">
        <w:t xml:space="preserve"> </w:t>
      </w:r>
      <w:r w:rsidRPr="00E10F3D">
        <w:t>to engage with potential members. Regular and compelling content creation, such as blog posts, articles, and infographics</w:t>
      </w:r>
      <w:r w:rsidR="001645A2">
        <w:t xml:space="preserve"> </w:t>
      </w:r>
      <w:r w:rsidRPr="00E10F3D">
        <w:t xml:space="preserve">showcase the </w:t>
      </w:r>
      <w:proofErr w:type="gramStart"/>
      <w:r w:rsidRPr="00E10F3D">
        <w:t>community</w:t>
      </w:r>
      <w:r w:rsidR="001645A2">
        <w:t xml:space="preserve"> </w:t>
      </w:r>
      <w:r w:rsidRPr="00E10F3D">
        <w:t xml:space="preserve"> and</w:t>
      </w:r>
      <w:proofErr w:type="gramEnd"/>
      <w:r w:rsidRPr="00E10F3D">
        <w:t xml:space="preserve"> foster interest. Establishing partnerships, both online and offline, can also amplify the dissemination efforts, tapping into existing networks and increasing visibility. Ultimately, by strategically disseminating information and maintaining clear and consistent communication, the community can </w:t>
      </w:r>
      <w:proofErr w:type="spellStart"/>
      <w:r w:rsidRPr="00E10F3D">
        <w:t>catalyze</w:t>
      </w:r>
      <w:proofErr w:type="spellEnd"/>
      <w:r w:rsidRPr="00E10F3D">
        <w:t xml:space="preserve"> interest, draw in new members, and achieve the targeted goal of 3,000 members within the stipulated timeframe.</w:t>
      </w:r>
    </w:p>
    <w:p w14:paraId="4B3C9BEB" w14:textId="006A6E28" w:rsidR="009315D4" w:rsidRPr="00E10F3D" w:rsidRDefault="009315D4" w:rsidP="00FD1795">
      <w:r>
        <w:t xml:space="preserve">A Communication and Engagement plan </w:t>
      </w:r>
      <w:r w:rsidR="009151DD">
        <w:t xml:space="preserve">has been put in place </w:t>
      </w:r>
      <w:r w:rsidR="002D319F">
        <w:t>since 2023 and is detailed in Chapter 4 of the current document.</w:t>
      </w:r>
    </w:p>
    <w:tbl>
      <w:tblPr>
        <w:tblStyle w:val="TableGrid"/>
        <w:tblW w:w="0" w:type="auto"/>
        <w:tblLook w:val="04A0" w:firstRow="1" w:lastRow="0" w:firstColumn="1" w:lastColumn="0" w:noHBand="0" w:noVBand="1"/>
      </w:tblPr>
      <w:tblGrid>
        <w:gridCol w:w="6218"/>
        <w:gridCol w:w="2798"/>
      </w:tblGrid>
      <w:tr w:rsidR="009B0061" w14:paraId="50A9A673"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60F76EB"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1A51D6C9"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3565117E"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176363EB" w14:textId="51CC2E6E" w:rsidR="009B0061" w:rsidRDefault="009B0061">
            <w:pPr>
              <w:spacing w:after="0" w:line="276" w:lineRule="auto"/>
              <w:rPr>
                <w:b/>
                <w:bCs/>
                <w:color w:val="17365D" w:themeColor="text2" w:themeShade="BF"/>
              </w:rPr>
            </w:pPr>
            <w:r>
              <w:rPr>
                <w:lang w:val="en-US"/>
              </w:rPr>
              <w:lastRenderedPageBreak/>
              <w:t>A</w:t>
            </w:r>
            <w:r>
              <w:t xml:space="preserve">1.3.1 </w:t>
            </w:r>
            <w:r w:rsidR="003D6D7F">
              <w:t>Development and update of a Communication and Engagement plan</w:t>
            </w:r>
            <w:r w:rsidR="0015022D">
              <w:t>.</w:t>
            </w:r>
          </w:p>
        </w:tc>
        <w:tc>
          <w:tcPr>
            <w:tcW w:w="2798" w:type="dxa"/>
            <w:tcBorders>
              <w:top w:val="single" w:sz="4" w:space="0" w:color="auto"/>
              <w:left w:val="single" w:sz="4" w:space="0" w:color="auto"/>
              <w:bottom w:val="single" w:sz="4" w:space="0" w:color="auto"/>
              <w:right w:val="single" w:sz="4" w:space="0" w:color="auto"/>
            </w:tcBorders>
            <w:hideMark/>
          </w:tcPr>
          <w:p w14:paraId="5AFCF58D" w14:textId="0FE7C3E1" w:rsidR="009B0061" w:rsidRDefault="009B0061">
            <w:pPr>
              <w:spacing w:after="0" w:line="276" w:lineRule="auto"/>
              <w:jc w:val="center"/>
              <w:rPr>
                <w:b/>
                <w:bCs/>
                <w:color w:val="17365D" w:themeColor="text2" w:themeShade="BF"/>
                <w:lang w:val="el-GR"/>
              </w:rPr>
            </w:pPr>
            <w:r>
              <w:t>202</w:t>
            </w:r>
            <w:r w:rsidR="003D6D7F">
              <w:t>3 &amp; 2024</w:t>
            </w:r>
          </w:p>
        </w:tc>
      </w:tr>
      <w:tr w:rsidR="009B0061" w14:paraId="768441E7"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15CDE80" w14:textId="257A019C" w:rsidR="009B0061" w:rsidRDefault="009B0061">
            <w:pPr>
              <w:spacing w:after="0" w:line="276" w:lineRule="auto"/>
            </w:pPr>
            <w:r>
              <w:rPr>
                <w:lang w:val="en-US"/>
              </w:rPr>
              <w:t>A</w:t>
            </w:r>
            <w:r>
              <w:t xml:space="preserve">1.3.2 </w:t>
            </w:r>
            <w:r w:rsidR="00C95B5F" w:rsidRPr="00C95B5F">
              <w:t>Regularly share engaging content, including community updates</w:t>
            </w:r>
            <w:r w:rsidR="00DD18F1">
              <w:t xml:space="preserve"> </w:t>
            </w:r>
            <w:r w:rsidR="00C95B5F" w:rsidRPr="00C95B5F">
              <w:t>and upcoming events, to maintain an active and visible presence.</w:t>
            </w:r>
          </w:p>
        </w:tc>
        <w:tc>
          <w:tcPr>
            <w:tcW w:w="2798" w:type="dxa"/>
            <w:tcBorders>
              <w:top w:val="single" w:sz="4" w:space="0" w:color="auto"/>
              <w:left w:val="single" w:sz="4" w:space="0" w:color="auto"/>
              <w:bottom w:val="single" w:sz="4" w:space="0" w:color="auto"/>
              <w:right w:val="single" w:sz="4" w:space="0" w:color="auto"/>
            </w:tcBorders>
            <w:hideMark/>
          </w:tcPr>
          <w:p w14:paraId="62D0922A" w14:textId="550CAC50" w:rsidR="009B0061" w:rsidRDefault="00516436">
            <w:pPr>
              <w:spacing w:after="0" w:line="276" w:lineRule="auto"/>
              <w:jc w:val="center"/>
              <w:rPr>
                <w:lang w:val="el-GR"/>
              </w:rPr>
            </w:pPr>
            <w:r>
              <w:t>2023 &amp; 2024</w:t>
            </w:r>
          </w:p>
        </w:tc>
      </w:tr>
      <w:tr w:rsidR="009B0061" w14:paraId="0D165B00"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4AE12EC2" w14:textId="63425F88" w:rsidR="009B0061" w:rsidRDefault="009B0061">
            <w:pPr>
              <w:spacing w:after="0" w:line="276" w:lineRule="auto"/>
            </w:pPr>
            <w:r>
              <w:rPr>
                <w:lang w:val="en-US"/>
              </w:rPr>
              <w:t>A</w:t>
            </w:r>
            <w:r>
              <w:t>1.</w:t>
            </w:r>
            <w:r>
              <w:rPr>
                <w:lang w:val="en-US"/>
              </w:rPr>
              <w:t>3</w:t>
            </w:r>
            <w:r>
              <w:t xml:space="preserve">.3 </w:t>
            </w:r>
            <w:r w:rsidR="00DD18F1" w:rsidRPr="00DD18F1">
              <w:t xml:space="preserve">Actively participate in relevant online forums and discussion groups </w:t>
            </w:r>
            <w:r w:rsidR="003F2630">
              <w:t xml:space="preserve">and events/conferences </w:t>
            </w:r>
            <w:r w:rsidR="00DD18F1" w:rsidRPr="00DD18F1">
              <w:t>to introduce the community to new audiences.</w:t>
            </w:r>
          </w:p>
        </w:tc>
        <w:tc>
          <w:tcPr>
            <w:tcW w:w="2798" w:type="dxa"/>
            <w:tcBorders>
              <w:top w:val="single" w:sz="4" w:space="0" w:color="auto"/>
              <w:left w:val="single" w:sz="4" w:space="0" w:color="auto"/>
              <w:bottom w:val="single" w:sz="4" w:space="0" w:color="auto"/>
              <w:right w:val="single" w:sz="4" w:space="0" w:color="auto"/>
            </w:tcBorders>
            <w:hideMark/>
          </w:tcPr>
          <w:p w14:paraId="3BCB9B6C" w14:textId="3C11016E" w:rsidR="009B0061" w:rsidRDefault="00516436">
            <w:pPr>
              <w:spacing w:after="0" w:line="276" w:lineRule="auto"/>
              <w:jc w:val="center"/>
              <w:rPr>
                <w:lang w:val="en-US"/>
              </w:rPr>
            </w:pPr>
            <w:r>
              <w:t>2023 &amp; 2024</w:t>
            </w:r>
          </w:p>
        </w:tc>
      </w:tr>
      <w:tr w:rsidR="00DD18F1" w14:paraId="58A186E4" w14:textId="77777777" w:rsidTr="009B0061">
        <w:tc>
          <w:tcPr>
            <w:tcW w:w="6218" w:type="dxa"/>
            <w:tcBorders>
              <w:top w:val="single" w:sz="4" w:space="0" w:color="auto"/>
              <w:left w:val="single" w:sz="4" w:space="0" w:color="auto"/>
              <w:bottom w:val="single" w:sz="4" w:space="0" w:color="auto"/>
              <w:right w:val="single" w:sz="4" w:space="0" w:color="auto"/>
            </w:tcBorders>
          </w:tcPr>
          <w:p w14:paraId="64534470" w14:textId="6FECA24E" w:rsidR="00DD18F1" w:rsidRDefault="003F2630">
            <w:pPr>
              <w:spacing w:after="0"/>
              <w:rPr>
                <w:lang w:val="en-US"/>
              </w:rPr>
            </w:pPr>
            <w:r>
              <w:rPr>
                <w:lang w:val="en-US"/>
              </w:rPr>
              <w:t xml:space="preserve">A1.3.4 </w:t>
            </w:r>
            <w:r w:rsidR="009704EE">
              <w:rPr>
                <w:lang w:val="en-US"/>
              </w:rPr>
              <w:t>Monitor and track performance of the</w:t>
            </w:r>
            <w:r w:rsidR="00BD4BE6">
              <w:rPr>
                <w:lang w:val="en-US"/>
              </w:rPr>
              <w:t xml:space="preserve"> activities</w:t>
            </w:r>
            <w:r w:rsidR="0015022D">
              <w:rPr>
                <w:lang w:val="en-US"/>
              </w:rPr>
              <w:t>.</w:t>
            </w:r>
          </w:p>
        </w:tc>
        <w:tc>
          <w:tcPr>
            <w:tcW w:w="2798" w:type="dxa"/>
            <w:tcBorders>
              <w:top w:val="single" w:sz="4" w:space="0" w:color="auto"/>
              <w:left w:val="single" w:sz="4" w:space="0" w:color="auto"/>
              <w:bottom w:val="single" w:sz="4" w:space="0" w:color="auto"/>
              <w:right w:val="single" w:sz="4" w:space="0" w:color="auto"/>
            </w:tcBorders>
          </w:tcPr>
          <w:p w14:paraId="69756B48" w14:textId="11DD2C4B" w:rsidR="00DD18F1" w:rsidRDefault="00BD4BE6">
            <w:pPr>
              <w:spacing w:after="0"/>
              <w:jc w:val="center"/>
              <w:rPr>
                <w:lang w:val="en-US"/>
              </w:rPr>
            </w:pPr>
            <w:r>
              <w:t>2023 &amp; 2024</w:t>
            </w:r>
          </w:p>
        </w:tc>
      </w:tr>
    </w:tbl>
    <w:p w14:paraId="774B3C67" w14:textId="77777777" w:rsidR="00140D35" w:rsidRDefault="00140D35" w:rsidP="00140D35">
      <w:pPr>
        <w:rPr>
          <w:b/>
          <w:bCs/>
          <w:lang w:val="en-US"/>
        </w:rPr>
      </w:pPr>
    </w:p>
    <w:p w14:paraId="2BCB09DC" w14:textId="5C4A3FDB" w:rsidR="009B0061" w:rsidRDefault="009B0061" w:rsidP="009B0061">
      <w:pPr>
        <w:shd w:val="clear" w:color="auto" w:fill="DAEEF3" w:themeFill="accent5" w:themeFillTint="33"/>
        <w:rPr>
          <w:b/>
          <w:bCs/>
        </w:rPr>
      </w:pPr>
      <w:r>
        <w:rPr>
          <w:b/>
          <w:bCs/>
          <w:lang w:val="en-US"/>
        </w:rPr>
        <w:t>STO</w:t>
      </w:r>
      <w:r>
        <w:rPr>
          <w:b/>
          <w:bCs/>
        </w:rPr>
        <w:t>2 - Enforce user interaction with DESP platform</w:t>
      </w:r>
      <w:r w:rsidR="000F5239">
        <w:rPr>
          <w:b/>
          <w:bCs/>
        </w:rPr>
        <w:t xml:space="preserve"> – reach 1K registrations</w:t>
      </w:r>
      <w:r w:rsidR="00DD65A9">
        <w:rPr>
          <w:b/>
          <w:bCs/>
        </w:rPr>
        <w:t xml:space="preserve"> by the end of </w:t>
      </w:r>
      <w:proofErr w:type="gramStart"/>
      <w:r w:rsidR="00DD65A9">
        <w:rPr>
          <w:b/>
          <w:bCs/>
        </w:rPr>
        <w:t>2024</w:t>
      </w:r>
      <w:proofErr w:type="gramEnd"/>
    </w:p>
    <w:p w14:paraId="0783AC95" w14:textId="4FE30699" w:rsidR="00E85042" w:rsidRDefault="009B0061" w:rsidP="009B0061">
      <w:r>
        <w:t>The year 2024 will witness the pivotal launch of the DESP. This event is a seminal moment, as our community transitions into a digital realm, providing a curated space for collaboration, connection, and the amalgamation of knowledge.</w:t>
      </w:r>
      <w:r w:rsidR="00F05D52">
        <w:t xml:space="preserve"> </w:t>
      </w:r>
      <w:r w:rsidR="00A17529">
        <w:t xml:space="preserve">By </w:t>
      </w:r>
      <w:r w:rsidR="00B920A8">
        <w:t>mid-2024</w:t>
      </w:r>
      <w:r>
        <w:t xml:space="preserve">, </w:t>
      </w:r>
      <w:r w:rsidR="00A17529">
        <w:t>it is expected that</w:t>
      </w:r>
      <w:r>
        <w:t xml:space="preserve"> user registration on the DESP</w:t>
      </w:r>
      <w:r w:rsidR="00A17529">
        <w:t xml:space="preserve"> will be enabled</w:t>
      </w:r>
      <w:r>
        <w:t xml:space="preserve">. This step represents an intentional effort to broaden our community's reach, inviting individuals to use and </w:t>
      </w:r>
      <w:r w:rsidR="00090B4E">
        <w:t>interact with</w:t>
      </w:r>
      <w:r>
        <w:t xml:space="preserve"> the platform.</w:t>
      </w:r>
      <w:r w:rsidR="00457238">
        <w:t xml:space="preserve"> The goal is set to reach 1K registrations to DESP platform by the end of 2024. It </w:t>
      </w:r>
      <w:r w:rsidR="00E85042" w:rsidRPr="00B21325">
        <w:t xml:space="preserve">is not only about the platform's introduction but onboarding community members as DESP registered users. </w:t>
      </w:r>
    </w:p>
    <w:p w14:paraId="563DC6B8" w14:textId="77777777" w:rsidR="00523064" w:rsidRDefault="00523064" w:rsidP="00523064">
      <w:r>
        <w:t>To achieve this strategic objective the following Priority Axes and actions are set.</w:t>
      </w:r>
    </w:p>
    <w:p w14:paraId="1EF0CBD8" w14:textId="433C6320"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2.1: </w:t>
      </w:r>
      <w:r w:rsidR="00334A85" w:rsidRPr="00334A85">
        <w:rPr>
          <w:b/>
          <w:bCs/>
        </w:rPr>
        <w:t xml:space="preserve">Community members become DESP registered </w:t>
      </w:r>
      <w:proofErr w:type="gramStart"/>
      <w:r w:rsidR="00334A85" w:rsidRPr="00334A85">
        <w:rPr>
          <w:b/>
          <w:bCs/>
        </w:rPr>
        <w:t>users</w:t>
      </w:r>
      <w:proofErr w:type="gramEnd"/>
    </w:p>
    <w:tbl>
      <w:tblPr>
        <w:tblStyle w:val="TableGrid"/>
        <w:tblW w:w="0" w:type="auto"/>
        <w:tblLook w:val="04A0" w:firstRow="1" w:lastRow="0" w:firstColumn="1" w:lastColumn="0" w:noHBand="0" w:noVBand="1"/>
      </w:tblPr>
      <w:tblGrid>
        <w:gridCol w:w="6218"/>
        <w:gridCol w:w="2798"/>
      </w:tblGrid>
      <w:tr w:rsidR="009B0061" w14:paraId="1BDAD1A1"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16C8E24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339CA7B6"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39797C6F"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34A8BF2B" w14:textId="58DF3651" w:rsidR="009B0061" w:rsidRDefault="009B0061">
            <w:pPr>
              <w:spacing w:after="0" w:line="276" w:lineRule="auto"/>
              <w:rPr>
                <w:b/>
                <w:bCs/>
                <w:color w:val="17365D" w:themeColor="text2" w:themeShade="BF"/>
              </w:rPr>
            </w:pPr>
            <w:r>
              <w:rPr>
                <w:lang w:val="en-US"/>
              </w:rPr>
              <w:t>A</w:t>
            </w:r>
            <w:r>
              <w:t xml:space="preserve">2.1.1 </w:t>
            </w:r>
            <w:r w:rsidR="00835619" w:rsidRPr="00835619">
              <w:t>Develop a structured onboarding material to guide community members through the process of becoming DESP registered users.</w:t>
            </w:r>
          </w:p>
        </w:tc>
        <w:tc>
          <w:tcPr>
            <w:tcW w:w="2798" w:type="dxa"/>
            <w:tcBorders>
              <w:top w:val="single" w:sz="4" w:space="0" w:color="auto"/>
              <w:left w:val="single" w:sz="4" w:space="0" w:color="auto"/>
              <w:bottom w:val="single" w:sz="4" w:space="0" w:color="auto"/>
              <w:right w:val="single" w:sz="4" w:space="0" w:color="auto"/>
            </w:tcBorders>
            <w:hideMark/>
          </w:tcPr>
          <w:p w14:paraId="48BA9882" w14:textId="77777777" w:rsidR="009B0061" w:rsidRDefault="009B0061">
            <w:pPr>
              <w:spacing w:after="0" w:line="276" w:lineRule="auto"/>
              <w:jc w:val="center"/>
              <w:rPr>
                <w:b/>
                <w:bCs/>
                <w:color w:val="17365D" w:themeColor="text2" w:themeShade="BF"/>
                <w:lang w:val="el-GR"/>
              </w:rPr>
            </w:pPr>
            <w:r>
              <w:t>2024</w:t>
            </w:r>
          </w:p>
        </w:tc>
      </w:tr>
      <w:tr w:rsidR="009B0061" w14:paraId="2097B7EC"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4A77390" w14:textId="64E3899A" w:rsidR="009B0061" w:rsidRDefault="009B0061">
            <w:pPr>
              <w:spacing w:after="0" w:line="276" w:lineRule="auto"/>
            </w:pPr>
            <w:r>
              <w:rPr>
                <w:lang w:val="en-US"/>
              </w:rPr>
              <w:t>A</w:t>
            </w:r>
            <w:r>
              <w:t xml:space="preserve">2.1.2 </w:t>
            </w:r>
            <w:r w:rsidR="00E40A8C" w:rsidRPr="00E40A8C">
              <w:t>Provide step-by-step tutorials, documentation, and support to ensure a seamless transition onto the platform.</w:t>
            </w:r>
          </w:p>
        </w:tc>
        <w:tc>
          <w:tcPr>
            <w:tcW w:w="2798" w:type="dxa"/>
            <w:tcBorders>
              <w:top w:val="single" w:sz="4" w:space="0" w:color="auto"/>
              <w:left w:val="single" w:sz="4" w:space="0" w:color="auto"/>
              <w:bottom w:val="single" w:sz="4" w:space="0" w:color="auto"/>
              <w:right w:val="single" w:sz="4" w:space="0" w:color="auto"/>
            </w:tcBorders>
            <w:hideMark/>
          </w:tcPr>
          <w:p w14:paraId="2709087F" w14:textId="77777777" w:rsidR="009B0061" w:rsidRDefault="009B0061">
            <w:pPr>
              <w:spacing w:after="0" w:line="276" w:lineRule="auto"/>
              <w:jc w:val="center"/>
              <w:rPr>
                <w:lang w:val="el-GR"/>
              </w:rPr>
            </w:pPr>
            <w:r>
              <w:t>2024</w:t>
            </w:r>
          </w:p>
        </w:tc>
      </w:tr>
      <w:tr w:rsidR="009B0061" w14:paraId="2525FC9E"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77778CA8" w14:textId="20091D11" w:rsidR="009B0061" w:rsidRDefault="009B0061">
            <w:pPr>
              <w:spacing w:after="0" w:line="276" w:lineRule="auto"/>
            </w:pPr>
            <w:r>
              <w:rPr>
                <w:lang w:val="en-US"/>
              </w:rPr>
              <w:t>A2</w:t>
            </w:r>
            <w:r>
              <w:t xml:space="preserve">.1.3 </w:t>
            </w:r>
            <w:r w:rsidR="00176F32" w:rsidRPr="00176F32">
              <w:t>Foster MOOCs uptake to familiarize members and users with DESP features and functionalities</w:t>
            </w:r>
            <w:r w:rsidR="00176F32">
              <w:t xml:space="preserve"> (linked to PA2.2)</w:t>
            </w:r>
            <w:r w:rsidR="00176F32" w:rsidRPr="00176F32">
              <w:t>.</w:t>
            </w:r>
          </w:p>
        </w:tc>
        <w:tc>
          <w:tcPr>
            <w:tcW w:w="2798" w:type="dxa"/>
            <w:tcBorders>
              <w:top w:val="single" w:sz="4" w:space="0" w:color="auto"/>
              <w:left w:val="single" w:sz="4" w:space="0" w:color="auto"/>
              <w:bottom w:val="single" w:sz="4" w:space="0" w:color="auto"/>
              <w:right w:val="single" w:sz="4" w:space="0" w:color="auto"/>
            </w:tcBorders>
            <w:hideMark/>
          </w:tcPr>
          <w:p w14:paraId="405C0483" w14:textId="77777777" w:rsidR="009B0061" w:rsidRDefault="009B0061">
            <w:pPr>
              <w:spacing w:after="0" w:line="276" w:lineRule="auto"/>
              <w:jc w:val="center"/>
              <w:rPr>
                <w:lang w:val="en-US"/>
              </w:rPr>
            </w:pPr>
            <w:r>
              <w:rPr>
                <w:lang w:val="en-US"/>
              </w:rPr>
              <w:t>202</w:t>
            </w:r>
            <w:r>
              <w:t>4</w:t>
            </w:r>
          </w:p>
        </w:tc>
      </w:tr>
    </w:tbl>
    <w:p w14:paraId="4E987017" w14:textId="77777777" w:rsidR="00AC4B76" w:rsidRDefault="00AC4B76" w:rsidP="00AC4B76">
      <w:pPr>
        <w:rPr>
          <w:b/>
          <w:bCs/>
          <w:lang w:val="en-US"/>
        </w:rPr>
      </w:pPr>
    </w:p>
    <w:p w14:paraId="171A04E2" w14:textId="31316264" w:rsidR="00334A85" w:rsidRDefault="00334A85" w:rsidP="00334A85">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2.2: </w:t>
      </w:r>
      <w:r w:rsidRPr="00334A85">
        <w:rPr>
          <w:b/>
          <w:bCs/>
        </w:rPr>
        <w:t>MOOCs development and promotion</w:t>
      </w:r>
    </w:p>
    <w:tbl>
      <w:tblPr>
        <w:tblStyle w:val="TableGrid"/>
        <w:tblW w:w="0" w:type="auto"/>
        <w:tblLook w:val="04A0" w:firstRow="1" w:lastRow="0" w:firstColumn="1" w:lastColumn="0" w:noHBand="0" w:noVBand="1"/>
      </w:tblPr>
      <w:tblGrid>
        <w:gridCol w:w="6218"/>
        <w:gridCol w:w="2798"/>
      </w:tblGrid>
      <w:tr w:rsidR="00334A85" w14:paraId="32436FB2" w14:textId="77777777">
        <w:tc>
          <w:tcPr>
            <w:tcW w:w="6218" w:type="dxa"/>
            <w:tcBorders>
              <w:top w:val="single" w:sz="4" w:space="0" w:color="auto"/>
              <w:left w:val="single" w:sz="4" w:space="0" w:color="auto"/>
              <w:bottom w:val="single" w:sz="4" w:space="0" w:color="auto"/>
              <w:right w:val="single" w:sz="4" w:space="0" w:color="auto"/>
            </w:tcBorders>
            <w:hideMark/>
          </w:tcPr>
          <w:p w14:paraId="5C3A1649" w14:textId="77777777" w:rsidR="00334A85" w:rsidRDefault="00334A85">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3B75D399" w14:textId="77777777" w:rsidR="00334A85" w:rsidRDefault="00334A85">
            <w:pPr>
              <w:spacing w:after="0" w:line="276" w:lineRule="auto"/>
              <w:jc w:val="center"/>
              <w:rPr>
                <w:b/>
                <w:bCs/>
                <w:color w:val="17365D" w:themeColor="text2" w:themeShade="BF"/>
                <w:lang w:val="en-US"/>
              </w:rPr>
            </w:pPr>
            <w:r>
              <w:rPr>
                <w:b/>
                <w:bCs/>
                <w:color w:val="17365D" w:themeColor="text2" w:themeShade="BF"/>
                <w:lang w:val="en-US"/>
              </w:rPr>
              <w:t>Timetable</w:t>
            </w:r>
          </w:p>
        </w:tc>
      </w:tr>
      <w:tr w:rsidR="00334A85" w14:paraId="4AD81728" w14:textId="77777777">
        <w:tc>
          <w:tcPr>
            <w:tcW w:w="6218" w:type="dxa"/>
            <w:tcBorders>
              <w:top w:val="single" w:sz="4" w:space="0" w:color="auto"/>
              <w:left w:val="single" w:sz="4" w:space="0" w:color="auto"/>
              <w:bottom w:val="single" w:sz="4" w:space="0" w:color="auto"/>
              <w:right w:val="single" w:sz="4" w:space="0" w:color="auto"/>
            </w:tcBorders>
            <w:hideMark/>
          </w:tcPr>
          <w:p w14:paraId="6020D4B5" w14:textId="75F55323" w:rsidR="00334A85" w:rsidRDefault="00334A85">
            <w:pPr>
              <w:spacing w:after="0" w:line="276" w:lineRule="auto"/>
              <w:rPr>
                <w:b/>
                <w:bCs/>
                <w:color w:val="17365D" w:themeColor="text2" w:themeShade="BF"/>
              </w:rPr>
            </w:pPr>
            <w:r>
              <w:rPr>
                <w:lang w:val="en-US"/>
              </w:rPr>
              <w:t>A</w:t>
            </w:r>
            <w:r>
              <w:t xml:space="preserve">2.2.1 </w:t>
            </w:r>
            <w:r w:rsidR="00A97E95">
              <w:t xml:space="preserve">Develop MOOCs </w:t>
            </w:r>
            <w:r w:rsidR="00D0583A">
              <w:t>related to DESP platform functionalities.</w:t>
            </w:r>
          </w:p>
        </w:tc>
        <w:tc>
          <w:tcPr>
            <w:tcW w:w="2798" w:type="dxa"/>
            <w:tcBorders>
              <w:top w:val="single" w:sz="4" w:space="0" w:color="auto"/>
              <w:left w:val="single" w:sz="4" w:space="0" w:color="auto"/>
              <w:bottom w:val="single" w:sz="4" w:space="0" w:color="auto"/>
              <w:right w:val="single" w:sz="4" w:space="0" w:color="auto"/>
            </w:tcBorders>
            <w:hideMark/>
          </w:tcPr>
          <w:p w14:paraId="668D03CF" w14:textId="77777777" w:rsidR="00334A85" w:rsidRDefault="00334A85">
            <w:pPr>
              <w:spacing w:after="0" w:line="276" w:lineRule="auto"/>
              <w:jc w:val="center"/>
              <w:rPr>
                <w:b/>
                <w:bCs/>
                <w:color w:val="17365D" w:themeColor="text2" w:themeShade="BF"/>
                <w:lang w:val="el-GR"/>
              </w:rPr>
            </w:pPr>
            <w:r>
              <w:t>2024</w:t>
            </w:r>
          </w:p>
        </w:tc>
      </w:tr>
      <w:tr w:rsidR="00334A85" w14:paraId="789D536A" w14:textId="77777777">
        <w:tc>
          <w:tcPr>
            <w:tcW w:w="6218" w:type="dxa"/>
            <w:tcBorders>
              <w:top w:val="single" w:sz="4" w:space="0" w:color="auto"/>
              <w:left w:val="single" w:sz="4" w:space="0" w:color="auto"/>
              <w:bottom w:val="single" w:sz="4" w:space="0" w:color="auto"/>
              <w:right w:val="single" w:sz="4" w:space="0" w:color="auto"/>
            </w:tcBorders>
            <w:hideMark/>
          </w:tcPr>
          <w:p w14:paraId="5EFD3624" w14:textId="4C90EFF2" w:rsidR="00334A85" w:rsidRDefault="00334A85">
            <w:pPr>
              <w:spacing w:after="0" w:line="276" w:lineRule="auto"/>
            </w:pPr>
            <w:r>
              <w:rPr>
                <w:lang w:val="en-US"/>
              </w:rPr>
              <w:t>A</w:t>
            </w:r>
            <w:r>
              <w:t xml:space="preserve">2.2.2 </w:t>
            </w:r>
            <w:r w:rsidR="0077577C" w:rsidRPr="0077577C">
              <w:t xml:space="preserve">Develop MOOCs related to the </w:t>
            </w:r>
            <w:r w:rsidR="0077577C">
              <w:t>DEUC project</w:t>
            </w:r>
            <w:r w:rsidR="0077577C" w:rsidRPr="0077577C">
              <w:t xml:space="preserve"> use cases to increase interaction</w:t>
            </w:r>
            <w:r w:rsidR="0077577C">
              <w:t>.</w:t>
            </w:r>
          </w:p>
        </w:tc>
        <w:tc>
          <w:tcPr>
            <w:tcW w:w="2798" w:type="dxa"/>
            <w:tcBorders>
              <w:top w:val="single" w:sz="4" w:space="0" w:color="auto"/>
              <w:left w:val="single" w:sz="4" w:space="0" w:color="auto"/>
              <w:bottom w:val="single" w:sz="4" w:space="0" w:color="auto"/>
              <w:right w:val="single" w:sz="4" w:space="0" w:color="auto"/>
            </w:tcBorders>
            <w:hideMark/>
          </w:tcPr>
          <w:p w14:paraId="3312F066" w14:textId="77777777" w:rsidR="00334A85" w:rsidRDefault="00334A85">
            <w:pPr>
              <w:spacing w:after="0" w:line="276" w:lineRule="auto"/>
              <w:jc w:val="center"/>
              <w:rPr>
                <w:lang w:val="el-GR"/>
              </w:rPr>
            </w:pPr>
            <w:r>
              <w:t>2024</w:t>
            </w:r>
          </w:p>
        </w:tc>
      </w:tr>
      <w:tr w:rsidR="00334A85" w14:paraId="3FDAD35D" w14:textId="77777777">
        <w:tc>
          <w:tcPr>
            <w:tcW w:w="6218" w:type="dxa"/>
            <w:tcBorders>
              <w:top w:val="single" w:sz="4" w:space="0" w:color="auto"/>
              <w:left w:val="single" w:sz="4" w:space="0" w:color="auto"/>
              <w:bottom w:val="single" w:sz="4" w:space="0" w:color="auto"/>
              <w:right w:val="single" w:sz="4" w:space="0" w:color="auto"/>
            </w:tcBorders>
            <w:hideMark/>
          </w:tcPr>
          <w:p w14:paraId="46960BF5" w14:textId="7B8C7D85" w:rsidR="00334A85" w:rsidRDefault="00334A85">
            <w:pPr>
              <w:spacing w:after="0" w:line="276" w:lineRule="auto"/>
            </w:pPr>
            <w:r>
              <w:rPr>
                <w:lang w:val="en-US"/>
              </w:rPr>
              <w:t>A2</w:t>
            </w:r>
            <w:r>
              <w:t xml:space="preserve">.2.3 </w:t>
            </w:r>
            <w:r w:rsidR="006A40D6" w:rsidRPr="006A40D6">
              <w:t>Implementation of a feedback loop to ensure learners feel supported and connected to the learning process.</w:t>
            </w:r>
          </w:p>
        </w:tc>
        <w:tc>
          <w:tcPr>
            <w:tcW w:w="2798" w:type="dxa"/>
            <w:tcBorders>
              <w:top w:val="single" w:sz="4" w:space="0" w:color="auto"/>
              <w:left w:val="single" w:sz="4" w:space="0" w:color="auto"/>
              <w:bottom w:val="single" w:sz="4" w:space="0" w:color="auto"/>
              <w:right w:val="single" w:sz="4" w:space="0" w:color="auto"/>
            </w:tcBorders>
            <w:hideMark/>
          </w:tcPr>
          <w:p w14:paraId="055598FD" w14:textId="77777777" w:rsidR="00334A85" w:rsidRDefault="00334A85">
            <w:pPr>
              <w:spacing w:after="0" w:line="276" w:lineRule="auto"/>
              <w:jc w:val="center"/>
              <w:rPr>
                <w:lang w:val="en-US"/>
              </w:rPr>
            </w:pPr>
            <w:r>
              <w:rPr>
                <w:lang w:val="en-US"/>
              </w:rPr>
              <w:t>202</w:t>
            </w:r>
            <w:r>
              <w:t>4</w:t>
            </w:r>
          </w:p>
        </w:tc>
      </w:tr>
    </w:tbl>
    <w:p w14:paraId="635190F1" w14:textId="77777777" w:rsidR="00334A85" w:rsidRDefault="00334A85" w:rsidP="009B0061">
      <w:pPr>
        <w:rPr>
          <w:rFonts w:asciiTheme="minorHAnsi" w:hAnsiTheme="minorHAnsi"/>
        </w:rPr>
      </w:pPr>
    </w:p>
    <w:p w14:paraId="78FD0FC8" w14:textId="77777777" w:rsidR="009B0061" w:rsidRDefault="009B0061" w:rsidP="009B0061">
      <w:pPr>
        <w:shd w:val="clear" w:color="auto" w:fill="DAEEF3" w:themeFill="accent5" w:themeFillTint="33"/>
        <w:rPr>
          <w:b/>
          <w:bCs/>
        </w:rPr>
      </w:pPr>
      <w:r>
        <w:rPr>
          <w:b/>
          <w:bCs/>
          <w:lang w:val="en-US"/>
        </w:rPr>
        <w:t>STO</w:t>
      </w:r>
      <w:r>
        <w:rPr>
          <w:b/>
          <w:bCs/>
        </w:rPr>
        <w:t xml:space="preserve">3 - Develop and set a co-design framework within the </w:t>
      </w:r>
      <w:proofErr w:type="gramStart"/>
      <w:r>
        <w:rPr>
          <w:b/>
          <w:bCs/>
        </w:rPr>
        <w:t>community</w:t>
      </w:r>
      <w:proofErr w:type="gramEnd"/>
    </w:p>
    <w:p w14:paraId="2BD10900" w14:textId="265FA589" w:rsidR="00D06456" w:rsidRDefault="00D06456" w:rsidP="00D06456">
      <w:r>
        <w:lastRenderedPageBreak/>
        <w:t xml:space="preserve">The approach of co-design keeps the individuals involved in any way in </w:t>
      </w:r>
      <w:proofErr w:type="spellStart"/>
      <w:r>
        <w:t>DestinE</w:t>
      </w:r>
      <w:proofErr w:type="spellEnd"/>
      <w:r>
        <w:t xml:space="preserve">, close to its centre. These individuals, irrespective of their technical skills, bring to the table their personal expertise in their line of work, which is crucial for the holistic development and approach for </w:t>
      </w:r>
      <w:proofErr w:type="spellStart"/>
      <w:r>
        <w:t>DestinE</w:t>
      </w:r>
      <w:proofErr w:type="spellEnd"/>
      <w:r>
        <w:t>.  From policy makers and first responders in climate change events who may share views on what kind of information is most important to view in case of emergencies and in what format, to research and academia personnel who can share how they may use the available data to conduct their research, and to developers of new products and services who wish to explore how to elevate available datasets into useful proposals and use cases, co-design is an approach that requires openness, acceptance of various views, transparency and a democratic mindset.</w:t>
      </w:r>
    </w:p>
    <w:p w14:paraId="45ED5125" w14:textId="76146715" w:rsidR="00D06456" w:rsidRDefault="00D06456" w:rsidP="00D06456">
      <w:r>
        <w:t xml:space="preserve">Though codesign can involve various depths of involvement of users in the design process, from simply inviting the sharing views, to citizen science and user generated decision making, the </w:t>
      </w:r>
      <w:proofErr w:type="gramStart"/>
      <w:r>
        <w:t>aforementioned users</w:t>
      </w:r>
      <w:proofErr w:type="gramEnd"/>
      <w:r>
        <w:t xml:space="preserve"> and stakeholders involved in various ways, by sharing views and recommendations with DESP developers, </w:t>
      </w:r>
      <w:r w:rsidR="00915CF4">
        <w:t>in regard to</w:t>
      </w:r>
      <w:r>
        <w:t xml:space="preserve"> their needs and day-today problems. Following, DESP developers</w:t>
      </w:r>
      <w:r w:rsidR="00D1353C">
        <w:t xml:space="preserve"> can</w:t>
      </w:r>
      <w:r>
        <w:t xml:space="preserve"> prioritize and address whether these recommendations can become parts, </w:t>
      </w:r>
      <w:r w:rsidR="00915CF4">
        <w:t>capabilities,</w:t>
      </w:r>
      <w:r>
        <w:t xml:space="preserve"> or features of the core DESP service, as it is being developed. However, it must be clear that the final decision making on which recommendation is implemented and to what extent, currently remains with the DESP developers, since they maintain a bird’s eye view of the entire development process.</w:t>
      </w:r>
    </w:p>
    <w:p w14:paraId="3530F97D" w14:textId="77777777" w:rsidR="00D06456" w:rsidRDefault="00D06456" w:rsidP="00D06456">
      <w:r>
        <w:t xml:space="preserve">Users and stakeholders share their input in this co-design process through organized and curated activities and tools, such as “User Stories”, sharing how they operate today and how they might operate in the future with the presence of </w:t>
      </w:r>
      <w:proofErr w:type="spellStart"/>
      <w:r>
        <w:t>DesitnE</w:t>
      </w:r>
      <w:proofErr w:type="spellEnd"/>
      <w:r>
        <w:t>, “User Journey Maps”, sharing their activities and detailed steps of how they operate day to day, “Card Sorting”, sharing their preferences among preselected choices on specifically asked questions, taking part in to Q&amp;As in Community of Practice (CoP) discussion sessions, responding to questionnaires as part of the CoP activities and casually exchanging views and viewpoints during the community’s networking activities.</w:t>
      </w:r>
    </w:p>
    <w:p w14:paraId="5407F82F" w14:textId="091F2599" w:rsidR="00D06456" w:rsidRDefault="00D06456" w:rsidP="00D06456">
      <w:r>
        <w:t xml:space="preserve">Additionally, given the activity of existing communities </w:t>
      </w:r>
      <w:r w:rsidR="007D2770">
        <w:t>of</w:t>
      </w:r>
      <w:r>
        <w:t xml:space="preserve"> </w:t>
      </w:r>
      <w:r w:rsidR="00744B8C">
        <w:t>the 3Es</w:t>
      </w:r>
      <w:r>
        <w:t xml:space="preserve">, the </w:t>
      </w:r>
      <w:proofErr w:type="spellStart"/>
      <w:r>
        <w:t>DestinE</w:t>
      </w:r>
      <w:proofErr w:type="spellEnd"/>
      <w:r>
        <w:t xml:space="preserve"> community aims to reach out, involve and </w:t>
      </w:r>
      <w:proofErr w:type="spellStart"/>
      <w:r>
        <w:t>liase</w:t>
      </w:r>
      <w:proofErr w:type="spellEnd"/>
      <w:r>
        <w:t xml:space="preserve"> with these communities in its planned activities, as the project goal is universal and mutually beneficial. Within these activities, DESP developers are involved</w:t>
      </w:r>
      <w:r w:rsidR="007D2770">
        <w:t xml:space="preserve"> directly or indirectly</w:t>
      </w:r>
      <w:r>
        <w:t xml:space="preserve"> in the interactions between community members and once each is completed, developers will be informed of the output and key interaction points through community feedback loops in post-event actions.</w:t>
      </w:r>
    </w:p>
    <w:tbl>
      <w:tblPr>
        <w:tblStyle w:val="TableGrid"/>
        <w:tblW w:w="9012" w:type="dxa"/>
        <w:tblLayout w:type="fixed"/>
        <w:tblLook w:val="06A0" w:firstRow="1" w:lastRow="0" w:firstColumn="1" w:lastColumn="0" w:noHBand="1" w:noVBand="1"/>
      </w:tblPr>
      <w:tblGrid>
        <w:gridCol w:w="1502"/>
        <w:gridCol w:w="2321"/>
        <w:gridCol w:w="2409"/>
        <w:gridCol w:w="2694"/>
        <w:gridCol w:w="86"/>
      </w:tblGrid>
      <w:tr w:rsidR="00A20DC0" w14:paraId="3576CB8D" w14:textId="77777777">
        <w:trPr>
          <w:trHeight w:val="300"/>
        </w:trPr>
        <w:tc>
          <w:tcPr>
            <w:tcW w:w="9012" w:type="dxa"/>
            <w:gridSpan w:val="5"/>
            <w:shd w:val="clear" w:color="auto" w:fill="B8CCE4" w:themeFill="accent1" w:themeFillTint="66"/>
          </w:tcPr>
          <w:p w14:paraId="09F5CAEE" w14:textId="77777777" w:rsidR="00A20DC0" w:rsidRDefault="00A20DC0">
            <w:pPr>
              <w:jc w:val="center"/>
              <w:rPr>
                <w:rFonts w:eastAsiaTheme="minorEastAsia"/>
                <w:b/>
              </w:rPr>
            </w:pPr>
            <w:r w:rsidRPr="47023400">
              <w:rPr>
                <w:rFonts w:eastAsiaTheme="minorEastAsia"/>
                <w:b/>
                <w:bCs/>
              </w:rPr>
              <w:t xml:space="preserve">Co-design within </w:t>
            </w:r>
            <w:proofErr w:type="spellStart"/>
            <w:r w:rsidRPr="47023400">
              <w:rPr>
                <w:rFonts w:eastAsiaTheme="minorEastAsia"/>
                <w:b/>
                <w:bCs/>
              </w:rPr>
              <w:t>DestinE</w:t>
            </w:r>
            <w:proofErr w:type="spellEnd"/>
          </w:p>
        </w:tc>
      </w:tr>
      <w:tr w:rsidR="00A20DC0" w14:paraId="4C4A68B1" w14:textId="77777777">
        <w:trPr>
          <w:gridAfter w:val="1"/>
          <w:wAfter w:w="86" w:type="dxa"/>
          <w:trHeight w:val="300"/>
        </w:trPr>
        <w:tc>
          <w:tcPr>
            <w:tcW w:w="1502" w:type="dxa"/>
            <w:vAlign w:val="center"/>
          </w:tcPr>
          <w:p w14:paraId="296BB7D1"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Codesign input level</w:t>
            </w:r>
          </w:p>
        </w:tc>
        <w:tc>
          <w:tcPr>
            <w:tcW w:w="2321" w:type="dxa"/>
            <w:vAlign w:val="center"/>
          </w:tcPr>
          <w:p w14:paraId="24778D5E"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1</w:t>
            </w:r>
          </w:p>
        </w:tc>
        <w:tc>
          <w:tcPr>
            <w:tcW w:w="2409" w:type="dxa"/>
            <w:vAlign w:val="center"/>
          </w:tcPr>
          <w:p w14:paraId="19770AB8" w14:textId="77777777" w:rsidR="00A20DC0" w:rsidRDefault="00A20DC0">
            <w:pPr>
              <w:jc w:val="center"/>
              <w:rPr>
                <w:rFonts w:eastAsiaTheme="minorEastAsia"/>
                <w:b/>
                <w:bCs/>
              </w:rPr>
            </w:pPr>
            <w:r w:rsidRPr="47023400">
              <w:rPr>
                <w:rFonts w:eastAsiaTheme="minorEastAsia"/>
                <w:b/>
                <w:bCs/>
              </w:rPr>
              <w:t>2</w:t>
            </w:r>
          </w:p>
        </w:tc>
        <w:tc>
          <w:tcPr>
            <w:tcW w:w="2694" w:type="dxa"/>
            <w:vAlign w:val="center"/>
          </w:tcPr>
          <w:p w14:paraId="06E2F7D5" w14:textId="77777777" w:rsidR="00A20DC0" w:rsidRDefault="00A20DC0">
            <w:pPr>
              <w:jc w:val="center"/>
              <w:rPr>
                <w:rFonts w:eastAsiaTheme="minorEastAsia"/>
                <w:b/>
                <w:bCs/>
                <w:color w:val="000000" w:themeColor="text1"/>
              </w:rPr>
            </w:pPr>
            <w:r w:rsidRPr="47023400">
              <w:rPr>
                <w:rFonts w:eastAsiaTheme="minorEastAsia"/>
                <w:b/>
                <w:bCs/>
                <w:color w:val="000000" w:themeColor="text1"/>
              </w:rPr>
              <w:t>3</w:t>
            </w:r>
          </w:p>
        </w:tc>
      </w:tr>
      <w:tr w:rsidR="00A20DC0" w14:paraId="451FB83A" w14:textId="77777777">
        <w:trPr>
          <w:gridAfter w:val="1"/>
          <w:wAfter w:w="86" w:type="dxa"/>
          <w:trHeight w:val="300"/>
        </w:trPr>
        <w:tc>
          <w:tcPr>
            <w:tcW w:w="1502" w:type="dxa"/>
            <w:vAlign w:val="center"/>
          </w:tcPr>
          <w:p w14:paraId="5D9F1E9F" w14:textId="77777777" w:rsidR="00A20DC0" w:rsidRDefault="00A20DC0">
            <w:pPr>
              <w:jc w:val="center"/>
              <w:rPr>
                <w:rFonts w:eastAsiaTheme="minorEastAsia"/>
                <w:b/>
                <w:color w:val="000000" w:themeColor="text1"/>
              </w:rPr>
            </w:pPr>
            <w:r w:rsidRPr="47023400">
              <w:rPr>
                <w:rFonts w:eastAsiaTheme="minorEastAsia"/>
                <w:b/>
                <w:bCs/>
                <w:color w:val="000000" w:themeColor="text1"/>
              </w:rPr>
              <w:t xml:space="preserve">Codesign input </w:t>
            </w:r>
          </w:p>
        </w:tc>
        <w:tc>
          <w:tcPr>
            <w:tcW w:w="2321" w:type="dxa"/>
            <w:vAlign w:val="center"/>
          </w:tcPr>
          <w:p w14:paraId="3C66AF2D" w14:textId="77777777" w:rsidR="00A20DC0" w:rsidRDefault="00A20DC0">
            <w:pPr>
              <w:jc w:val="center"/>
              <w:rPr>
                <w:rFonts w:eastAsiaTheme="minorEastAsia"/>
                <w:b/>
                <w:color w:val="000000" w:themeColor="text1"/>
              </w:rPr>
            </w:pPr>
            <w:r w:rsidRPr="47023400">
              <w:rPr>
                <w:rFonts w:eastAsiaTheme="minorEastAsia"/>
                <w:b/>
                <w:bCs/>
                <w:color w:val="000000" w:themeColor="text1"/>
              </w:rPr>
              <w:t>Sharing views</w:t>
            </w:r>
          </w:p>
        </w:tc>
        <w:tc>
          <w:tcPr>
            <w:tcW w:w="2409" w:type="dxa"/>
            <w:vAlign w:val="center"/>
          </w:tcPr>
          <w:p w14:paraId="4A5B1D06" w14:textId="77777777" w:rsidR="00A20DC0" w:rsidRDefault="00A20DC0">
            <w:pPr>
              <w:jc w:val="center"/>
              <w:rPr>
                <w:rFonts w:eastAsiaTheme="minorEastAsia"/>
                <w:b/>
              </w:rPr>
            </w:pPr>
            <w:r w:rsidRPr="47023400">
              <w:rPr>
                <w:rFonts w:eastAsiaTheme="minorEastAsia"/>
                <w:b/>
                <w:bCs/>
              </w:rPr>
              <w:t xml:space="preserve">Providing </w:t>
            </w:r>
            <w:r>
              <w:rPr>
                <w:rFonts w:eastAsiaTheme="minorEastAsia"/>
                <w:b/>
                <w:bCs/>
              </w:rPr>
              <w:t>suggestions</w:t>
            </w:r>
          </w:p>
        </w:tc>
        <w:tc>
          <w:tcPr>
            <w:tcW w:w="2694" w:type="dxa"/>
            <w:vAlign w:val="center"/>
          </w:tcPr>
          <w:p w14:paraId="24755A8E" w14:textId="77777777" w:rsidR="00A20DC0" w:rsidRDefault="00A20DC0">
            <w:pPr>
              <w:jc w:val="center"/>
              <w:rPr>
                <w:rFonts w:eastAsiaTheme="minorEastAsia"/>
                <w:b/>
                <w:color w:val="000000" w:themeColor="text1"/>
              </w:rPr>
            </w:pPr>
            <w:r w:rsidRPr="47023400">
              <w:rPr>
                <w:rFonts w:eastAsiaTheme="minorEastAsia"/>
                <w:b/>
                <w:bCs/>
                <w:color w:val="000000" w:themeColor="text1"/>
              </w:rPr>
              <w:t>Collaboration and Design</w:t>
            </w:r>
          </w:p>
        </w:tc>
      </w:tr>
      <w:tr w:rsidR="00A20DC0" w14:paraId="4FB8B1A8" w14:textId="77777777">
        <w:trPr>
          <w:gridAfter w:val="1"/>
          <w:wAfter w:w="86" w:type="dxa"/>
          <w:trHeight w:val="2278"/>
        </w:trPr>
        <w:tc>
          <w:tcPr>
            <w:tcW w:w="1502" w:type="dxa"/>
            <w:vAlign w:val="center"/>
          </w:tcPr>
          <w:p w14:paraId="6CEB5D36" w14:textId="77777777" w:rsidR="00A20DC0" w:rsidRDefault="00A20DC0">
            <w:pPr>
              <w:jc w:val="center"/>
              <w:rPr>
                <w:rFonts w:eastAsiaTheme="minorEastAsia"/>
                <w:b/>
              </w:rPr>
            </w:pPr>
            <w:r w:rsidRPr="47023400">
              <w:rPr>
                <w:rFonts w:eastAsiaTheme="minorEastAsia"/>
                <w:b/>
                <w:bCs/>
              </w:rPr>
              <w:lastRenderedPageBreak/>
              <w:t>User involvement</w:t>
            </w:r>
          </w:p>
        </w:tc>
        <w:tc>
          <w:tcPr>
            <w:tcW w:w="2321" w:type="dxa"/>
          </w:tcPr>
          <w:p w14:paraId="1C63E026" w14:textId="77777777" w:rsidR="00A20DC0" w:rsidRDefault="00A20DC0">
            <w:pPr>
              <w:rPr>
                <w:rFonts w:eastAsiaTheme="minorEastAsia"/>
                <w:color w:val="000000" w:themeColor="text1"/>
              </w:rPr>
            </w:pPr>
            <w:r w:rsidRPr="47023400">
              <w:rPr>
                <w:rFonts w:eastAsiaTheme="minorEastAsia"/>
                <w:color w:val="000000" w:themeColor="text1"/>
              </w:rPr>
              <w:t xml:space="preserve">Inviting views from the community </w:t>
            </w:r>
            <w:proofErr w:type="gramStart"/>
            <w:r w:rsidRPr="47023400">
              <w:rPr>
                <w:rFonts w:eastAsiaTheme="minorEastAsia"/>
                <w:color w:val="000000" w:themeColor="text1"/>
              </w:rPr>
              <w:t>in order to</w:t>
            </w:r>
            <w:proofErr w:type="gramEnd"/>
            <w:r w:rsidRPr="47023400">
              <w:rPr>
                <w:rFonts w:eastAsiaTheme="minorEastAsia"/>
                <w:color w:val="000000" w:themeColor="text1"/>
              </w:rPr>
              <w:t xml:space="preserve"> gain an understanding of their reality </w:t>
            </w:r>
          </w:p>
        </w:tc>
        <w:tc>
          <w:tcPr>
            <w:tcW w:w="2409" w:type="dxa"/>
          </w:tcPr>
          <w:p w14:paraId="3E9ACB46" w14:textId="77777777" w:rsidR="00A20DC0" w:rsidRDefault="00A20DC0">
            <w:pPr>
              <w:rPr>
                <w:rFonts w:eastAsiaTheme="minorEastAsia"/>
                <w:color w:val="000000" w:themeColor="text1"/>
              </w:rPr>
            </w:pPr>
            <w:r w:rsidRPr="47023400">
              <w:rPr>
                <w:rFonts w:eastAsiaTheme="minorEastAsia"/>
                <w:color w:val="000000" w:themeColor="text1"/>
              </w:rPr>
              <w:t>Inviting informed opinions from the community on set subjects.</w:t>
            </w:r>
          </w:p>
        </w:tc>
        <w:tc>
          <w:tcPr>
            <w:tcW w:w="2694" w:type="dxa"/>
          </w:tcPr>
          <w:p w14:paraId="5375227B" w14:textId="77777777" w:rsidR="00A20DC0" w:rsidRDefault="00A20DC0">
            <w:pPr>
              <w:rPr>
                <w:rFonts w:eastAsiaTheme="minorEastAsia"/>
                <w:color w:val="000000" w:themeColor="text1"/>
              </w:rPr>
            </w:pPr>
            <w:r w:rsidRPr="47023400">
              <w:rPr>
                <w:rFonts w:eastAsiaTheme="minorEastAsia"/>
                <w:color w:val="000000" w:themeColor="text1"/>
              </w:rPr>
              <w:t xml:space="preserve">Informed and curated </w:t>
            </w:r>
            <w:r>
              <w:rPr>
                <w:rFonts w:eastAsiaTheme="minorEastAsia"/>
                <w:color w:val="000000" w:themeColor="text1"/>
              </w:rPr>
              <w:t>recommendations about the DESP features and functionalities.</w:t>
            </w:r>
          </w:p>
        </w:tc>
      </w:tr>
      <w:tr w:rsidR="00A20DC0" w14:paraId="4EB00833" w14:textId="77777777">
        <w:trPr>
          <w:gridAfter w:val="1"/>
          <w:wAfter w:w="86" w:type="dxa"/>
          <w:trHeight w:val="300"/>
        </w:trPr>
        <w:tc>
          <w:tcPr>
            <w:tcW w:w="1502" w:type="dxa"/>
            <w:vAlign w:val="center"/>
          </w:tcPr>
          <w:p w14:paraId="7B846639" w14:textId="77777777" w:rsidR="00A20DC0" w:rsidRDefault="00A20DC0">
            <w:pPr>
              <w:spacing w:line="259" w:lineRule="auto"/>
              <w:jc w:val="center"/>
            </w:pPr>
            <w:r w:rsidRPr="47023400">
              <w:rPr>
                <w:rFonts w:eastAsia="Calibri" w:cs="Calibri"/>
                <w:b/>
                <w:bCs/>
              </w:rPr>
              <w:t>DESP developer engagement</w:t>
            </w:r>
          </w:p>
        </w:tc>
        <w:tc>
          <w:tcPr>
            <w:tcW w:w="2321" w:type="dxa"/>
          </w:tcPr>
          <w:p w14:paraId="2152A400" w14:textId="77777777" w:rsidR="00A20DC0" w:rsidRDefault="00A20DC0">
            <w:pPr>
              <w:rPr>
                <w:rFonts w:eastAsiaTheme="minorEastAsia"/>
                <w:color w:val="000000" w:themeColor="text1"/>
              </w:rPr>
            </w:pPr>
            <w:r w:rsidRPr="47023400">
              <w:rPr>
                <w:rFonts w:eastAsiaTheme="minorEastAsia"/>
                <w:color w:val="000000" w:themeColor="text1"/>
              </w:rPr>
              <w:t xml:space="preserve">No commitment to take </w:t>
            </w:r>
            <w:proofErr w:type="gramStart"/>
            <w:r>
              <w:rPr>
                <w:rFonts w:eastAsiaTheme="minorEastAsia"/>
                <w:color w:val="000000" w:themeColor="text1"/>
              </w:rPr>
              <w:t>these input</w:t>
            </w:r>
            <w:proofErr w:type="gramEnd"/>
            <w:r>
              <w:rPr>
                <w:rFonts w:eastAsiaTheme="minorEastAsia"/>
                <w:color w:val="000000" w:themeColor="text1"/>
              </w:rPr>
              <w:t xml:space="preserve"> </w:t>
            </w:r>
            <w:r w:rsidRPr="47023400">
              <w:rPr>
                <w:rFonts w:eastAsiaTheme="minorEastAsia"/>
                <w:color w:val="000000" w:themeColor="text1"/>
              </w:rPr>
              <w:t xml:space="preserve">onboard </w:t>
            </w:r>
            <w:r>
              <w:rPr>
                <w:rFonts w:eastAsiaTheme="minorEastAsia"/>
                <w:color w:val="000000" w:themeColor="text1"/>
              </w:rPr>
              <w:t xml:space="preserve">by the </w:t>
            </w:r>
            <w:r w:rsidRPr="47023400">
              <w:rPr>
                <w:rFonts w:eastAsiaTheme="minorEastAsia"/>
                <w:color w:val="000000" w:themeColor="text1"/>
              </w:rPr>
              <w:t>DESP development</w:t>
            </w:r>
            <w:r>
              <w:rPr>
                <w:rFonts w:eastAsiaTheme="minorEastAsia"/>
                <w:color w:val="000000" w:themeColor="text1"/>
              </w:rPr>
              <w:t xml:space="preserve"> team</w:t>
            </w:r>
          </w:p>
        </w:tc>
        <w:tc>
          <w:tcPr>
            <w:tcW w:w="2409" w:type="dxa"/>
          </w:tcPr>
          <w:p w14:paraId="7A6A613F" w14:textId="77777777" w:rsidR="00A20DC0" w:rsidRDefault="00A20DC0">
            <w:pPr>
              <w:rPr>
                <w:rFonts w:eastAsiaTheme="minorEastAsia"/>
                <w:color w:val="000000" w:themeColor="text1"/>
              </w:rPr>
            </w:pPr>
            <w:r w:rsidRPr="47023400">
              <w:rPr>
                <w:rFonts w:eastAsiaTheme="minorEastAsia"/>
                <w:color w:val="000000" w:themeColor="text1"/>
              </w:rPr>
              <w:t xml:space="preserve">Attention paid, but no commitment to take </w:t>
            </w:r>
            <w:r>
              <w:rPr>
                <w:rFonts w:eastAsiaTheme="minorEastAsia"/>
                <w:color w:val="000000" w:themeColor="text1"/>
              </w:rPr>
              <w:t xml:space="preserve">these </w:t>
            </w:r>
            <w:r w:rsidRPr="47023400">
              <w:rPr>
                <w:rFonts w:eastAsiaTheme="minorEastAsia"/>
                <w:color w:val="000000" w:themeColor="text1"/>
              </w:rPr>
              <w:t xml:space="preserve">onboard </w:t>
            </w:r>
            <w:r>
              <w:rPr>
                <w:rFonts w:eastAsiaTheme="minorEastAsia"/>
                <w:color w:val="000000" w:themeColor="text1"/>
              </w:rPr>
              <w:t xml:space="preserve">by the </w:t>
            </w:r>
            <w:r w:rsidRPr="47023400">
              <w:rPr>
                <w:rFonts w:eastAsiaTheme="minorEastAsia"/>
                <w:color w:val="000000" w:themeColor="text1"/>
              </w:rPr>
              <w:t>DESP development</w:t>
            </w:r>
            <w:r>
              <w:rPr>
                <w:rFonts w:eastAsiaTheme="minorEastAsia"/>
                <w:color w:val="000000" w:themeColor="text1"/>
              </w:rPr>
              <w:t xml:space="preserve"> team</w:t>
            </w:r>
          </w:p>
        </w:tc>
        <w:tc>
          <w:tcPr>
            <w:tcW w:w="2694" w:type="dxa"/>
          </w:tcPr>
          <w:p w14:paraId="5E21B881" w14:textId="77777777" w:rsidR="00A20DC0" w:rsidRDefault="00A20DC0">
            <w:pPr>
              <w:rPr>
                <w:rFonts w:eastAsiaTheme="minorEastAsia"/>
                <w:color w:val="000000" w:themeColor="text1"/>
              </w:rPr>
            </w:pPr>
            <w:r w:rsidRPr="47023400">
              <w:rPr>
                <w:rFonts w:eastAsiaTheme="minorEastAsia"/>
                <w:color w:val="000000" w:themeColor="text1"/>
              </w:rPr>
              <w:t xml:space="preserve">Feedback </w:t>
            </w:r>
            <w:r>
              <w:rPr>
                <w:rFonts w:eastAsiaTheme="minorEastAsia"/>
                <w:color w:val="000000" w:themeColor="text1"/>
              </w:rPr>
              <w:t>is given by DESP development team</w:t>
            </w:r>
            <w:r w:rsidRPr="47023400">
              <w:rPr>
                <w:rFonts w:eastAsiaTheme="minorEastAsia"/>
                <w:color w:val="000000" w:themeColor="text1"/>
              </w:rPr>
              <w:t xml:space="preserve"> and actively working to make </w:t>
            </w:r>
            <w:r>
              <w:rPr>
                <w:rFonts w:eastAsiaTheme="minorEastAsia"/>
                <w:color w:val="000000" w:themeColor="text1"/>
              </w:rPr>
              <w:t>suggestions</w:t>
            </w:r>
            <w:r w:rsidRPr="47023400">
              <w:rPr>
                <w:rFonts w:eastAsiaTheme="minorEastAsia"/>
                <w:color w:val="000000" w:themeColor="text1"/>
              </w:rPr>
              <w:t xml:space="preserve"> fit for the platform.</w:t>
            </w:r>
          </w:p>
        </w:tc>
      </w:tr>
      <w:tr w:rsidR="00A20DC0" w14:paraId="6998F2E9" w14:textId="77777777">
        <w:trPr>
          <w:gridAfter w:val="1"/>
          <w:wAfter w:w="86" w:type="dxa"/>
          <w:trHeight w:val="300"/>
        </w:trPr>
        <w:tc>
          <w:tcPr>
            <w:tcW w:w="1502" w:type="dxa"/>
            <w:vAlign w:val="center"/>
          </w:tcPr>
          <w:p w14:paraId="5237767A" w14:textId="77777777" w:rsidR="00A20DC0" w:rsidRDefault="00A20DC0">
            <w:pPr>
              <w:jc w:val="center"/>
              <w:rPr>
                <w:rFonts w:eastAsiaTheme="minorEastAsia"/>
                <w:b/>
              </w:rPr>
            </w:pPr>
            <w:r w:rsidRPr="47023400">
              <w:rPr>
                <w:rFonts w:eastAsiaTheme="minorEastAsia"/>
                <w:b/>
                <w:bCs/>
              </w:rPr>
              <w:t>Co</w:t>
            </w:r>
            <w:r>
              <w:rPr>
                <w:rFonts w:eastAsiaTheme="minorEastAsia"/>
                <w:b/>
                <w:bCs/>
              </w:rPr>
              <w:t>-</w:t>
            </w:r>
            <w:r w:rsidRPr="47023400">
              <w:rPr>
                <w:rFonts w:eastAsiaTheme="minorEastAsia"/>
                <w:b/>
                <w:bCs/>
              </w:rPr>
              <w:t>design activities</w:t>
            </w:r>
          </w:p>
        </w:tc>
        <w:tc>
          <w:tcPr>
            <w:tcW w:w="2321" w:type="dxa"/>
          </w:tcPr>
          <w:p w14:paraId="34C8FA04" w14:textId="77777777" w:rsidR="00A20DC0" w:rsidRDefault="00A20DC0">
            <w:pPr>
              <w:rPr>
                <w:rFonts w:eastAsiaTheme="minorEastAsia"/>
              </w:rPr>
            </w:pPr>
            <w:r w:rsidRPr="47023400">
              <w:rPr>
                <w:rFonts w:eastAsiaTheme="minorEastAsia"/>
              </w:rPr>
              <w:t>Community activities,</w:t>
            </w:r>
            <w:r>
              <w:br/>
            </w:r>
            <w:r w:rsidRPr="47023400">
              <w:rPr>
                <w:rFonts w:eastAsiaTheme="minorEastAsia"/>
              </w:rPr>
              <w:t>Ideation challenges</w:t>
            </w:r>
          </w:p>
        </w:tc>
        <w:tc>
          <w:tcPr>
            <w:tcW w:w="2409" w:type="dxa"/>
          </w:tcPr>
          <w:p w14:paraId="1D2C412C" w14:textId="77777777" w:rsidR="00A20DC0" w:rsidRDefault="00A20DC0">
            <w:pPr>
              <w:rPr>
                <w:rFonts w:eastAsiaTheme="minorEastAsia"/>
              </w:rPr>
            </w:pPr>
            <w:r w:rsidRPr="47023400">
              <w:rPr>
                <w:rFonts w:eastAsiaTheme="minorEastAsia"/>
              </w:rPr>
              <w:t>CoP Activities,</w:t>
            </w:r>
          </w:p>
          <w:p w14:paraId="45CD0708" w14:textId="77777777" w:rsidR="00A20DC0" w:rsidRDefault="00A20DC0">
            <w:pPr>
              <w:rPr>
                <w:rFonts w:eastAsiaTheme="minorEastAsia"/>
              </w:rPr>
            </w:pPr>
            <w:r w:rsidRPr="47023400">
              <w:rPr>
                <w:rFonts w:eastAsiaTheme="minorEastAsia"/>
              </w:rPr>
              <w:t>Hackathons</w:t>
            </w:r>
          </w:p>
        </w:tc>
        <w:tc>
          <w:tcPr>
            <w:tcW w:w="2694" w:type="dxa"/>
          </w:tcPr>
          <w:p w14:paraId="659393C6" w14:textId="77777777" w:rsidR="00A20DC0" w:rsidRDefault="00A20DC0">
            <w:pPr>
              <w:rPr>
                <w:rFonts w:eastAsiaTheme="minorEastAsia"/>
              </w:rPr>
            </w:pPr>
            <w:r>
              <w:rPr>
                <w:rFonts w:eastAsiaTheme="minorEastAsia"/>
              </w:rPr>
              <w:t>Recommendations formulation</w:t>
            </w:r>
          </w:p>
        </w:tc>
      </w:tr>
    </w:tbl>
    <w:p w14:paraId="3BB7E3B2" w14:textId="77777777" w:rsidR="00A20DC0" w:rsidRDefault="00A20DC0" w:rsidP="00D06456"/>
    <w:p w14:paraId="0830C6F6" w14:textId="77777777" w:rsidR="00E42838" w:rsidRDefault="00E42838" w:rsidP="00E42838">
      <w:r>
        <w:t>The identification of users and their engagement may follow the successful example of “climate services coproduction processes”</w:t>
      </w:r>
      <w:r>
        <w:rPr>
          <w:rStyle w:val="FootnoteReference"/>
        </w:rPr>
        <w:footnoteReference w:id="2"/>
      </w:r>
      <w:r>
        <w:t xml:space="preserve"> i.e.:</w:t>
      </w:r>
    </w:p>
    <w:p w14:paraId="524D7062" w14:textId="77777777" w:rsidR="00E42838" w:rsidRPr="00C94831" w:rsidRDefault="00E42838" w:rsidP="00E42838">
      <w:r w:rsidRPr="00C94831">
        <w:t xml:space="preserve">a. Step 1: Establish the Why - High-Level Goal Conceptualization: </w:t>
      </w:r>
      <w:r>
        <w:rPr>
          <w:lang w:val="en-US"/>
        </w:rPr>
        <w:t xml:space="preserve">To </w:t>
      </w:r>
      <w:r w:rsidRPr="00C94831">
        <w:t xml:space="preserve">begin by focusing on the overarching goal or issue before diving into specifics. </w:t>
      </w:r>
      <w:r>
        <w:t>To c</w:t>
      </w:r>
      <w:r w:rsidRPr="00C94831">
        <w:t>onsider high-level goals that may involve policy changes, attitude shifts, new collaborations, or empowerment.</w:t>
      </w:r>
    </w:p>
    <w:p w14:paraId="7FDD2F19" w14:textId="77777777" w:rsidR="00E42838" w:rsidRPr="00C94831" w:rsidRDefault="00E42838" w:rsidP="00E42838"/>
    <w:p w14:paraId="6364C791" w14:textId="77777777" w:rsidR="00E42838" w:rsidRPr="00C94831" w:rsidRDefault="00E42838" w:rsidP="00E42838">
      <w:r w:rsidRPr="00C94831">
        <w:t>b. Step 2: Identify the Where - Defining the Case: To define the specific context, recognizing the complexity of interconnected systems and various levels of influence.</w:t>
      </w:r>
    </w:p>
    <w:p w14:paraId="2C48FEB0" w14:textId="77777777" w:rsidR="00E42838" w:rsidRPr="00C94831" w:rsidRDefault="00E42838" w:rsidP="00E42838">
      <w:r w:rsidRPr="00C94831">
        <w:t>c. Step 3: Determine Whom to Include - Stakeholder and User Identification: To identify stakeholders and users based on their relevance to the high-level goal. Consider participatory methodologies to dispel initial assumptions and ensure mutual learning.</w:t>
      </w:r>
    </w:p>
    <w:p w14:paraId="075F66D4" w14:textId="77777777" w:rsidR="00E42838" w:rsidRPr="00C94831" w:rsidRDefault="00E42838" w:rsidP="00E42838">
      <w:r w:rsidRPr="00C94831">
        <w:t xml:space="preserve">d. Step 4: Select Which Attributes - From Stakeholders to Users: </w:t>
      </w:r>
      <w:r>
        <w:rPr>
          <w:lang w:val="el-GR"/>
        </w:rPr>
        <w:t>Το</w:t>
      </w:r>
      <w:r w:rsidRPr="00C94831">
        <w:t xml:space="preserve"> </w:t>
      </w:r>
      <w:r>
        <w:rPr>
          <w:lang w:val="en-US"/>
        </w:rPr>
        <w:t>c</w:t>
      </w:r>
      <w:proofErr w:type="spellStart"/>
      <w:r w:rsidRPr="00C94831">
        <w:t>haracterize</w:t>
      </w:r>
      <w:proofErr w:type="spellEnd"/>
      <w:r w:rsidRPr="00C94831">
        <w:t xml:space="preserve"> stakeholders based on attributes like influence, power, and legitimacy. Determine their role in the coproduction process based on factors such as urgency, legitimacy, and knowledge types.</w:t>
      </w:r>
    </w:p>
    <w:p w14:paraId="137E2944" w14:textId="71F89207" w:rsidR="00E42838" w:rsidRDefault="00E42838" w:rsidP="00E42838">
      <w:r w:rsidRPr="00C94831">
        <w:t>e. Step 5: Defin</w:t>
      </w:r>
      <w:r>
        <w:t>e</w:t>
      </w:r>
      <w:r w:rsidRPr="00C94831">
        <w:t xml:space="preserve"> Engagement Intensity</w:t>
      </w:r>
      <w:r>
        <w:t>: To d</w:t>
      </w:r>
      <w:r w:rsidRPr="00C94831">
        <w:t>etermine the degree of involvement in the coproduction process based on attributes identified in Step 4. Tailor engagement intensity from awareness raising for all stakeholders to involvement for potential users and empowerment for final users.</w:t>
      </w:r>
    </w:p>
    <w:p w14:paraId="63FC9F72" w14:textId="77777777" w:rsidR="00E42838" w:rsidRDefault="00E42838" w:rsidP="00D06456"/>
    <w:p w14:paraId="0EAFC54D" w14:textId="77777777" w:rsidR="00E42838" w:rsidRDefault="00E42838" w:rsidP="00D06456"/>
    <w:p w14:paraId="5FC4F86D" w14:textId="698A7617" w:rsidR="009B0061" w:rsidRDefault="009B0061" w:rsidP="009B0061">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3.1: </w:t>
      </w:r>
      <w:r w:rsidR="00DD73A0" w:rsidRPr="00DD73A0">
        <w:rPr>
          <w:b/>
          <w:bCs/>
        </w:rPr>
        <w:t xml:space="preserve">Establish a co-design approach in community </w:t>
      </w:r>
      <w:proofErr w:type="gramStart"/>
      <w:r w:rsidR="00DD73A0" w:rsidRPr="00DD73A0">
        <w:rPr>
          <w:b/>
          <w:bCs/>
        </w:rPr>
        <w:t>activities</w:t>
      </w:r>
      <w:proofErr w:type="gramEnd"/>
    </w:p>
    <w:tbl>
      <w:tblPr>
        <w:tblStyle w:val="TableGrid"/>
        <w:tblW w:w="0" w:type="auto"/>
        <w:tblLook w:val="04A0" w:firstRow="1" w:lastRow="0" w:firstColumn="1" w:lastColumn="0" w:noHBand="0" w:noVBand="1"/>
      </w:tblPr>
      <w:tblGrid>
        <w:gridCol w:w="6218"/>
        <w:gridCol w:w="2798"/>
      </w:tblGrid>
      <w:tr w:rsidR="009B0061" w14:paraId="09DE0A6F"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227B5CF1"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71A9603D" w14:textId="77777777" w:rsidR="009B0061" w:rsidRDefault="009B0061">
            <w:pPr>
              <w:spacing w:after="0" w:line="276" w:lineRule="auto"/>
              <w:jc w:val="center"/>
              <w:rPr>
                <w:b/>
                <w:bCs/>
                <w:color w:val="17365D" w:themeColor="text2" w:themeShade="BF"/>
                <w:lang w:val="en-US"/>
              </w:rPr>
            </w:pPr>
            <w:r>
              <w:rPr>
                <w:b/>
                <w:bCs/>
                <w:color w:val="17365D" w:themeColor="text2" w:themeShade="BF"/>
                <w:lang w:val="en-US"/>
              </w:rPr>
              <w:t>Timetable</w:t>
            </w:r>
          </w:p>
        </w:tc>
      </w:tr>
      <w:tr w:rsidR="009B0061" w14:paraId="7AB859D6"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26430AFC" w14:textId="1DECDC1E" w:rsidR="009B0061" w:rsidRDefault="009B0061">
            <w:pPr>
              <w:spacing w:after="0" w:line="276" w:lineRule="auto"/>
              <w:rPr>
                <w:b/>
                <w:bCs/>
                <w:color w:val="17365D" w:themeColor="text2" w:themeShade="BF"/>
              </w:rPr>
            </w:pPr>
            <w:r>
              <w:rPr>
                <w:lang w:val="en-US"/>
              </w:rPr>
              <w:t>A</w:t>
            </w:r>
            <w:r>
              <w:t xml:space="preserve">3.1.1 </w:t>
            </w:r>
            <w:r w:rsidR="00F539C3" w:rsidRPr="00F539C3">
              <w:t>Develop clear and concise guidelines that outline the principles and processes of co-design within the community.</w:t>
            </w:r>
          </w:p>
        </w:tc>
        <w:tc>
          <w:tcPr>
            <w:tcW w:w="2798" w:type="dxa"/>
            <w:tcBorders>
              <w:top w:val="single" w:sz="4" w:space="0" w:color="auto"/>
              <w:left w:val="single" w:sz="4" w:space="0" w:color="auto"/>
              <w:bottom w:val="single" w:sz="4" w:space="0" w:color="auto"/>
              <w:right w:val="single" w:sz="4" w:space="0" w:color="auto"/>
            </w:tcBorders>
            <w:hideMark/>
          </w:tcPr>
          <w:p w14:paraId="75092409" w14:textId="77777777" w:rsidR="009B0061" w:rsidRDefault="009B0061">
            <w:pPr>
              <w:spacing w:after="0" w:line="276" w:lineRule="auto"/>
              <w:jc w:val="center"/>
              <w:rPr>
                <w:b/>
                <w:bCs/>
                <w:color w:val="17365D" w:themeColor="text2" w:themeShade="BF"/>
                <w:lang w:val="el-GR"/>
              </w:rPr>
            </w:pPr>
            <w:r>
              <w:t>2024</w:t>
            </w:r>
          </w:p>
        </w:tc>
      </w:tr>
      <w:tr w:rsidR="009B0061" w14:paraId="46381B9A"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0D5B6E97" w14:textId="0296C8B7" w:rsidR="009B0061" w:rsidRDefault="009B0061">
            <w:pPr>
              <w:spacing w:after="0" w:line="276" w:lineRule="auto"/>
            </w:pPr>
            <w:r>
              <w:rPr>
                <w:lang w:val="en-US"/>
              </w:rPr>
              <w:t>A</w:t>
            </w:r>
            <w:r>
              <w:t xml:space="preserve">3.1.2 </w:t>
            </w:r>
            <w:r w:rsidR="00004B1E" w:rsidRPr="00004B1E">
              <w:t>Identify specific activities, features, or initiatives within the community that are suitable for co-design</w:t>
            </w:r>
            <w:r w:rsidR="00004B1E">
              <w:t xml:space="preserve"> (linked with </w:t>
            </w:r>
            <w:r w:rsidR="00844D7B">
              <w:t>PA1.2)</w:t>
            </w:r>
          </w:p>
        </w:tc>
        <w:tc>
          <w:tcPr>
            <w:tcW w:w="2798" w:type="dxa"/>
            <w:tcBorders>
              <w:top w:val="single" w:sz="4" w:space="0" w:color="auto"/>
              <w:left w:val="single" w:sz="4" w:space="0" w:color="auto"/>
              <w:bottom w:val="single" w:sz="4" w:space="0" w:color="auto"/>
              <w:right w:val="single" w:sz="4" w:space="0" w:color="auto"/>
            </w:tcBorders>
            <w:hideMark/>
          </w:tcPr>
          <w:p w14:paraId="07AE5679" w14:textId="77777777" w:rsidR="009B0061" w:rsidRDefault="009B0061">
            <w:pPr>
              <w:spacing w:after="0" w:line="276" w:lineRule="auto"/>
              <w:jc w:val="center"/>
              <w:rPr>
                <w:lang w:val="el-GR"/>
              </w:rPr>
            </w:pPr>
            <w:r>
              <w:t>2024</w:t>
            </w:r>
          </w:p>
        </w:tc>
      </w:tr>
      <w:tr w:rsidR="009B0061" w14:paraId="246F7B06" w14:textId="77777777" w:rsidTr="009B0061">
        <w:tc>
          <w:tcPr>
            <w:tcW w:w="6218" w:type="dxa"/>
            <w:tcBorders>
              <w:top w:val="single" w:sz="4" w:space="0" w:color="auto"/>
              <w:left w:val="single" w:sz="4" w:space="0" w:color="auto"/>
              <w:bottom w:val="single" w:sz="4" w:space="0" w:color="auto"/>
              <w:right w:val="single" w:sz="4" w:space="0" w:color="auto"/>
            </w:tcBorders>
            <w:hideMark/>
          </w:tcPr>
          <w:p w14:paraId="7187ACE6" w14:textId="1D8B062A" w:rsidR="009B0061" w:rsidRDefault="009B0061">
            <w:pPr>
              <w:spacing w:after="0" w:line="276" w:lineRule="auto"/>
            </w:pPr>
            <w:r>
              <w:rPr>
                <w:lang w:val="en-US"/>
              </w:rPr>
              <w:t>A3</w:t>
            </w:r>
            <w:r>
              <w:t xml:space="preserve">.1.3 </w:t>
            </w:r>
            <w:r w:rsidR="000F2C9F" w:rsidRPr="000F2C9F">
              <w:t xml:space="preserve">Establish a </w:t>
            </w:r>
            <w:r w:rsidR="000C77BE">
              <w:t>process</w:t>
            </w:r>
            <w:r w:rsidR="000F2C9F" w:rsidRPr="000F2C9F">
              <w:t xml:space="preserve"> for recognizing and showcasing members' contributions to co-design activities.</w:t>
            </w:r>
          </w:p>
        </w:tc>
        <w:tc>
          <w:tcPr>
            <w:tcW w:w="2798" w:type="dxa"/>
            <w:tcBorders>
              <w:top w:val="single" w:sz="4" w:space="0" w:color="auto"/>
              <w:left w:val="single" w:sz="4" w:space="0" w:color="auto"/>
              <w:bottom w:val="single" w:sz="4" w:space="0" w:color="auto"/>
              <w:right w:val="single" w:sz="4" w:space="0" w:color="auto"/>
            </w:tcBorders>
            <w:hideMark/>
          </w:tcPr>
          <w:p w14:paraId="7D00D81B" w14:textId="77777777" w:rsidR="009B0061" w:rsidRDefault="009B0061">
            <w:pPr>
              <w:spacing w:after="0" w:line="276" w:lineRule="auto"/>
              <w:jc w:val="center"/>
              <w:rPr>
                <w:lang w:val="en-US"/>
              </w:rPr>
            </w:pPr>
            <w:r>
              <w:rPr>
                <w:lang w:val="en-US"/>
              </w:rPr>
              <w:t>202</w:t>
            </w:r>
            <w:r>
              <w:t>4</w:t>
            </w:r>
          </w:p>
        </w:tc>
      </w:tr>
    </w:tbl>
    <w:p w14:paraId="548B7C93" w14:textId="77777777" w:rsidR="009B6429" w:rsidRDefault="009B6429" w:rsidP="009B0061">
      <w:pPr>
        <w:rPr>
          <w:rFonts w:asciiTheme="minorHAnsi" w:hAnsiTheme="minorHAnsi"/>
        </w:rPr>
      </w:pPr>
    </w:p>
    <w:p w14:paraId="3FEFD7DE" w14:textId="0BD024BF" w:rsidR="00D06456" w:rsidRDefault="00D06456" w:rsidP="00D06456">
      <w:pPr>
        <w:shd w:val="clear" w:color="auto" w:fill="8DB3E2" w:themeFill="text2" w:themeFillTint="66"/>
        <w:rPr>
          <w:b/>
          <w:bCs/>
        </w:rPr>
      </w:pPr>
      <w:r>
        <w:rPr>
          <w:b/>
          <w:bCs/>
          <w:lang w:val="en-US"/>
        </w:rPr>
        <w:t>Priority</w:t>
      </w:r>
      <w:r>
        <w:rPr>
          <w:b/>
          <w:bCs/>
        </w:rPr>
        <w:t xml:space="preserve"> </w:t>
      </w:r>
      <w:r>
        <w:rPr>
          <w:b/>
          <w:bCs/>
          <w:lang w:val="en-US"/>
        </w:rPr>
        <w:t>Axis</w:t>
      </w:r>
      <w:r>
        <w:rPr>
          <w:b/>
          <w:bCs/>
        </w:rPr>
        <w:t xml:space="preserve"> – </w:t>
      </w:r>
      <w:r>
        <w:rPr>
          <w:b/>
          <w:bCs/>
          <w:lang w:val="en-US"/>
        </w:rPr>
        <w:t>PA</w:t>
      </w:r>
      <w:r>
        <w:rPr>
          <w:b/>
          <w:bCs/>
        </w:rPr>
        <w:t xml:space="preserve">3.2: </w:t>
      </w:r>
      <w:r w:rsidR="00DD73A0" w:rsidRPr="00DD73A0">
        <w:rPr>
          <w:b/>
          <w:bCs/>
        </w:rPr>
        <w:t>Effectively communicate</w:t>
      </w:r>
      <w:r w:rsidR="00E56313">
        <w:rPr>
          <w:b/>
          <w:bCs/>
        </w:rPr>
        <w:t xml:space="preserve"> the</w:t>
      </w:r>
      <w:r w:rsidR="00DD73A0" w:rsidRPr="00DD73A0">
        <w:rPr>
          <w:b/>
          <w:bCs/>
        </w:rPr>
        <w:t xml:space="preserve"> community co-design results to DESP </w:t>
      </w:r>
      <w:proofErr w:type="gramStart"/>
      <w:r w:rsidR="00DD73A0" w:rsidRPr="00DD73A0">
        <w:rPr>
          <w:b/>
          <w:bCs/>
        </w:rPr>
        <w:t>developers</w:t>
      </w:r>
      <w:proofErr w:type="gramEnd"/>
    </w:p>
    <w:p w14:paraId="45122650" w14:textId="6E6D1CA9" w:rsidR="00993F6E" w:rsidRDefault="00F64124" w:rsidP="00993F6E">
      <w:r>
        <w:t>T</w:t>
      </w:r>
      <w:r w:rsidRPr="00F64124">
        <w:t xml:space="preserve">he establishment of a robust communication channel, where community </w:t>
      </w:r>
      <w:r w:rsidR="006522B4">
        <w:t>recommendations are conveyed</w:t>
      </w:r>
      <w:r w:rsidRPr="00F64124">
        <w:t xml:space="preserve"> </w:t>
      </w:r>
      <w:r w:rsidR="00446C21">
        <w:t xml:space="preserve">to </w:t>
      </w:r>
      <w:r w:rsidRPr="00F64124">
        <w:t>DESP developers, directly influencing the trajectory of feature development</w:t>
      </w:r>
      <w:r w:rsidR="007E1AE1">
        <w:t xml:space="preserve"> is crucial for the community to</w:t>
      </w:r>
      <w:r w:rsidR="00446C21">
        <w:t xml:space="preserve"> fulfil its existence and role </w:t>
      </w:r>
      <w:r w:rsidR="00AA4435">
        <w:t xml:space="preserve">while </w:t>
      </w:r>
      <w:r w:rsidRPr="00F64124">
        <w:t>ensur</w:t>
      </w:r>
      <w:r w:rsidR="00446C21">
        <w:t>ing</w:t>
      </w:r>
      <w:r w:rsidRPr="00F64124">
        <w:t xml:space="preserve"> that the platform is finely tuned to the evolving needs and aspirations of its user base</w:t>
      </w:r>
      <w:r w:rsidR="00AA4435">
        <w:t>.</w:t>
      </w:r>
    </w:p>
    <w:tbl>
      <w:tblPr>
        <w:tblStyle w:val="TableGrid"/>
        <w:tblW w:w="0" w:type="auto"/>
        <w:tblLook w:val="04A0" w:firstRow="1" w:lastRow="0" w:firstColumn="1" w:lastColumn="0" w:noHBand="0" w:noVBand="1"/>
      </w:tblPr>
      <w:tblGrid>
        <w:gridCol w:w="6218"/>
        <w:gridCol w:w="2798"/>
      </w:tblGrid>
      <w:tr w:rsidR="00D06456" w14:paraId="68598038" w14:textId="77777777">
        <w:tc>
          <w:tcPr>
            <w:tcW w:w="6218" w:type="dxa"/>
            <w:tcBorders>
              <w:top w:val="single" w:sz="4" w:space="0" w:color="auto"/>
              <w:left w:val="single" w:sz="4" w:space="0" w:color="auto"/>
              <w:bottom w:val="single" w:sz="4" w:space="0" w:color="auto"/>
              <w:right w:val="single" w:sz="4" w:space="0" w:color="auto"/>
            </w:tcBorders>
            <w:hideMark/>
          </w:tcPr>
          <w:p w14:paraId="6F392435" w14:textId="77777777" w:rsidR="00D06456" w:rsidRDefault="00D06456">
            <w:pPr>
              <w:spacing w:after="0" w:line="276" w:lineRule="auto"/>
              <w:jc w:val="center"/>
              <w:rPr>
                <w:b/>
                <w:bCs/>
                <w:color w:val="17365D" w:themeColor="text2" w:themeShade="BF"/>
                <w:lang w:val="en-US"/>
              </w:rPr>
            </w:pPr>
            <w:r>
              <w:rPr>
                <w:b/>
                <w:bCs/>
                <w:color w:val="17365D" w:themeColor="text2" w:themeShade="BF"/>
                <w:lang w:val="en-US"/>
              </w:rPr>
              <w:t>Actions</w:t>
            </w:r>
          </w:p>
        </w:tc>
        <w:tc>
          <w:tcPr>
            <w:tcW w:w="2798" w:type="dxa"/>
            <w:tcBorders>
              <w:top w:val="single" w:sz="4" w:space="0" w:color="auto"/>
              <w:left w:val="single" w:sz="4" w:space="0" w:color="auto"/>
              <w:bottom w:val="single" w:sz="4" w:space="0" w:color="auto"/>
              <w:right w:val="single" w:sz="4" w:space="0" w:color="auto"/>
            </w:tcBorders>
            <w:hideMark/>
          </w:tcPr>
          <w:p w14:paraId="7E2EE6CF" w14:textId="77777777" w:rsidR="00D06456" w:rsidRDefault="00D06456">
            <w:pPr>
              <w:spacing w:after="0" w:line="276" w:lineRule="auto"/>
              <w:jc w:val="center"/>
              <w:rPr>
                <w:b/>
                <w:bCs/>
                <w:color w:val="17365D" w:themeColor="text2" w:themeShade="BF"/>
                <w:lang w:val="en-US"/>
              </w:rPr>
            </w:pPr>
            <w:r>
              <w:rPr>
                <w:b/>
                <w:bCs/>
                <w:color w:val="17365D" w:themeColor="text2" w:themeShade="BF"/>
                <w:lang w:val="en-US"/>
              </w:rPr>
              <w:t>Timetable</w:t>
            </w:r>
          </w:p>
        </w:tc>
      </w:tr>
      <w:tr w:rsidR="00D06456" w14:paraId="4EF0CA98" w14:textId="77777777" w:rsidTr="00BE2146">
        <w:tc>
          <w:tcPr>
            <w:tcW w:w="6218" w:type="dxa"/>
            <w:tcBorders>
              <w:top w:val="single" w:sz="4" w:space="0" w:color="auto"/>
              <w:left w:val="single" w:sz="4" w:space="0" w:color="auto"/>
              <w:bottom w:val="single" w:sz="4" w:space="0" w:color="auto"/>
              <w:right w:val="single" w:sz="4" w:space="0" w:color="auto"/>
            </w:tcBorders>
            <w:hideMark/>
          </w:tcPr>
          <w:p w14:paraId="4C98C946" w14:textId="06A9A25D" w:rsidR="00D06456" w:rsidRDefault="00D06456">
            <w:pPr>
              <w:spacing w:after="0" w:line="276" w:lineRule="auto"/>
              <w:rPr>
                <w:b/>
                <w:bCs/>
                <w:color w:val="17365D" w:themeColor="text2" w:themeShade="BF"/>
              </w:rPr>
            </w:pPr>
            <w:r>
              <w:rPr>
                <w:lang w:val="en-US"/>
              </w:rPr>
              <w:t>A</w:t>
            </w:r>
            <w:r>
              <w:t xml:space="preserve">3.2.1 </w:t>
            </w:r>
            <w:r w:rsidR="00BF3CB1" w:rsidRPr="00BF3CB1">
              <w:t>Establish a User-Feedback Approach/Protocol</w:t>
            </w:r>
            <w:r w:rsidR="000305D2">
              <w:t>.</w:t>
            </w:r>
          </w:p>
        </w:tc>
        <w:tc>
          <w:tcPr>
            <w:tcW w:w="2798" w:type="dxa"/>
            <w:tcBorders>
              <w:top w:val="single" w:sz="4" w:space="0" w:color="auto"/>
              <w:left w:val="single" w:sz="4" w:space="0" w:color="auto"/>
              <w:bottom w:val="single" w:sz="4" w:space="0" w:color="auto"/>
              <w:right w:val="single" w:sz="4" w:space="0" w:color="auto"/>
            </w:tcBorders>
            <w:vAlign w:val="center"/>
            <w:hideMark/>
          </w:tcPr>
          <w:p w14:paraId="1C6E4F9C" w14:textId="77777777" w:rsidR="00D06456" w:rsidRDefault="00D06456" w:rsidP="00BE2146">
            <w:pPr>
              <w:spacing w:after="0" w:line="276" w:lineRule="auto"/>
              <w:jc w:val="center"/>
              <w:rPr>
                <w:b/>
                <w:bCs/>
                <w:color w:val="17365D" w:themeColor="text2" w:themeShade="BF"/>
                <w:lang w:val="el-GR"/>
              </w:rPr>
            </w:pPr>
            <w:r>
              <w:t>2024</w:t>
            </w:r>
          </w:p>
        </w:tc>
      </w:tr>
      <w:tr w:rsidR="00F32EF4" w14:paraId="4CD12659" w14:textId="77777777" w:rsidTr="00BE2146">
        <w:tc>
          <w:tcPr>
            <w:tcW w:w="6218" w:type="dxa"/>
            <w:tcBorders>
              <w:top w:val="single" w:sz="4" w:space="0" w:color="auto"/>
              <w:left w:val="single" w:sz="4" w:space="0" w:color="auto"/>
              <w:bottom w:val="single" w:sz="4" w:space="0" w:color="auto"/>
              <w:right w:val="single" w:sz="4" w:space="0" w:color="auto"/>
            </w:tcBorders>
          </w:tcPr>
          <w:p w14:paraId="5628B257" w14:textId="4B2BE986" w:rsidR="00F32EF4" w:rsidRDefault="00F32EF4">
            <w:pPr>
              <w:spacing w:after="0"/>
              <w:rPr>
                <w:lang w:val="en-US"/>
              </w:rPr>
            </w:pPr>
            <w:r>
              <w:rPr>
                <w:lang w:val="en-US"/>
              </w:rPr>
              <w:t>A3.2.2</w:t>
            </w:r>
            <w:r w:rsidR="00023A32">
              <w:rPr>
                <w:lang w:val="en-US"/>
              </w:rPr>
              <w:t xml:space="preserve"> </w:t>
            </w:r>
            <w:r w:rsidR="00BE2146" w:rsidRPr="00BE2146">
              <w:rPr>
                <w:lang w:val="en-US"/>
              </w:rPr>
              <w:t>Provide an online place for users to share recommendations, insights, and experiences which will be shared with the</w:t>
            </w:r>
            <w:r w:rsidR="000305D2">
              <w:rPr>
                <w:lang w:val="en-US"/>
              </w:rPr>
              <w:t xml:space="preserve"> DESP</w:t>
            </w:r>
            <w:r w:rsidR="00BE2146" w:rsidRPr="00BE2146">
              <w:rPr>
                <w:lang w:val="en-US"/>
              </w:rPr>
              <w:t xml:space="preserve"> development team</w:t>
            </w:r>
            <w:r w:rsidR="000305D2">
              <w:rPr>
                <w:lang w:val="en-US"/>
              </w:rPr>
              <w:t>.</w:t>
            </w:r>
          </w:p>
        </w:tc>
        <w:tc>
          <w:tcPr>
            <w:tcW w:w="2798" w:type="dxa"/>
            <w:tcBorders>
              <w:top w:val="single" w:sz="4" w:space="0" w:color="auto"/>
              <w:left w:val="single" w:sz="4" w:space="0" w:color="auto"/>
              <w:bottom w:val="single" w:sz="4" w:space="0" w:color="auto"/>
              <w:right w:val="single" w:sz="4" w:space="0" w:color="auto"/>
            </w:tcBorders>
            <w:vAlign w:val="center"/>
          </w:tcPr>
          <w:p w14:paraId="724E9C5A" w14:textId="6311DD9D" w:rsidR="00F32EF4" w:rsidRDefault="00BE2146" w:rsidP="00BE2146">
            <w:pPr>
              <w:spacing w:after="0"/>
              <w:jc w:val="center"/>
            </w:pPr>
            <w:r>
              <w:t>2024</w:t>
            </w:r>
          </w:p>
        </w:tc>
      </w:tr>
      <w:tr w:rsidR="00D06456" w14:paraId="007F38AC" w14:textId="77777777" w:rsidTr="00BE2146">
        <w:tc>
          <w:tcPr>
            <w:tcW w:w="6218" w:type="dxa"/>
            <w:tcBorders>
              <w:top w:val="single" w:sz="4" w:space="0" w:color="auto"/>
              <w:left w:val="single" w:sz="4" w:space="0" w:color="auto"/>
              <w:bottom w:val="single" w:sz="4" w:space="0" w:color="auto"/>
              <w:right w:val="single" w:sz="4" w:space="0" w:color="auto"/>
            </w:tcBorders>
            <w:hideMark/>
          </w:tcPr>
          <w:p w14:paraId="06990888" w14:textId="607D1976" w:rsidR="00D06456" w:rsidRDefault="00D06456">
            <w:pPr>
              <w:spacing w:after="0" w:line="276" w:lineRule="auto"/>
            </w:pPr>
            <w:r>
              <w:rPr>
                <w:lang w:val="en-US"/>
              </w:rPr>
              <w:t>A</w:t>
            </w:r>
            <w:r>
              <w:t>3.2.</w:t>
            </w:r>
            <w:r w:rsidR="00F32EF4">
              <w:t>3</w:t>
            </w:r>
            <w:r>
              <w:t xml:space="preserve"> </w:t>
            </w:r>
            <w:r w:rsidR="00F32EF4" w:rsidRPr="00F32EF4">
              <w:t>Provide regular updates on how user feedback is being processed, implemented, and contributing to platform enhancements</w:t>
            </w:r>
            <w:r w:rsidR="00BE2146">
              <w:t>.</w:t>
            </w:r>
          </w:p>
        </w:tc>
        <w:tc>
          <w:tcPr>
            <w:tcW w:w="2798" w:type="dxa"/>
            <w:tcBorders>
              <w:top w:val="single" w:sz="4" w:space="0" w:color="auto"/>
              <w:left w:val="single" w:sz="4" w:space="0" w:color="auto"/>
              <w:bottom w:val="single" w:sz="4" w:space="0" w:color="auto"/>
              <w:right w:val="single" w:sz="4" w:space="0" w:color="auto"/>
            </w:tcBorders>
            <w:vAlign w:val="center"/>
            <w:hideMark/>
          </w:tcPr>
          <w:p w14:paraId="37E8FEAE" w14:textId="77777777" w:rsidR="00D06456" w:rsidRDefault="00D06456" w:rsidP="00BE2146">
            <w:pPr>
              <w:spacing w:after="0" w:line="276" w:lineRule="auto"/>
              <w:jc w:val="center"/>
              <w:rPr>
                <w:lang w:val="el-GR"/>
              </w:rPr>
            </w:pPr>
            <w:r>
              <w:t>2024</w:t>
            </w:r>
          </w:p>
        </w:tc>
      </w:tr>
    </w:tbl>
    <w:p w14:paraId="1146DA62" w14:textId="77777777" w:rsidR="009B0061" w:rsidRDefault="009B0061" w:rsidP="009B0061"/>
    <w:p w14:paraId="338AB0B4" w14:textId="5FCEDE5B" w:rsidR="009B0061" w:rsidRPr="00824547" w:rsidRDefault="009B0061" w:rsidP="009B0061">
      <w:pPr>
        <w:rPr>
          <w:rFonts w:asciiTheme="majorHAnsi" w:eastAsiaTheme="majorEastAsia" w:hAnsiTheme="majorHAnsi" w:cstheme="majorBidi"/>
          <w:color w:val="365F91" w:themeColor="accent1" w:themeShade="BF"/>
          <w:sz w:val="26"/>
          <w:szCs w:val="26"/>
        </w:rPr>
      </w:pPr>
      <w:r>
        <w:br w:type="page"/>
      </w:r>
    </w:p>
    <w:p w14:paraId="438C0F07" w14:textId="5DF8202D" w:rsidR="0018002A" w:rsidRPr="00B21325" w:rsidRDefault="0018002A" w:rsidP="00DB7632">
      <w:pPr>
        <w:pStyle w:val="Heading1"/>
        <w:rPr>
          <w:shd w:val="clear" w:color="auto" w:fill="F4CCCC"/>
        </w:rPr>
      </w:pPr>
      <w:bookmarkStart w:id="57" w:name="_u87laqrpqguy"/>
      <w:bookmarkStart w:id="58" w:name="_89bfm7k6zwzr"/>
      <w:bookmarkStart w:id="59" w:name="_Toc139297764"/>
      <w:bookmarkStart w:id="60" w:name="_Toc155973215"/>
      <w:bookmarkEnd w:id="57"/>
      <w:bookmarkEnd w:id="58"/>
      <w:commentRangeStart w:id="61"/>
      <w:commentRangeStart w:id="62"/>
      <w:proofErr w:type="spellStart"/>
      <w:r w:rsidRPr="00B21325">
        <w:lastRenderedPageBreak/>
        <w:t>DestinE</w:t>
      </w:r>
      <w:proofErr w:type="spellEnd"/>
      <w:r w:rsidRPr="00B21325">
        <w:t xml:space="preserve"> Communication and Engagement Plan </w:t>
      </w:r>
      <w:commentRangeStart w:id="63"/>
      <w:commentRangeEnd w:id="63"/>
      <w:r>
        <w:commentReference w:id="63"/>
      </w:r>
      <w:commentRangeStart w:id="64"/>
      <w:commentRangeEnd w:id="64"/>
      <w:r>
        <w:commentReference w:id="64"/>
      </w:r>
      <w:bookmarkEnd w:id="59"/>
      <w:commentRangeEnd w:id="61"/>
      <w:r w:rsidRPr="00B21325">
        <w:commentReference w:id="61"/>
      </w:r>
      <w:commentRangeEnd w:id="62"/>
      <w:r w:rsidRPr="00B21325">
        <w:commentReference w:id="62"/>
      </w:r>
      <w:bookmarkEnd w:id="60"/>
    </w:p>
    <w:p w14:paraId="20D83075" w14:textId="19ABAD5D" w:rsidR="0018002A" w:rsidRPr="00B21325" w:rsidRDefault="0018002A" w:rsidP="0018002A">
      <w:r w:rsidRPr="00B21325">
        <w:t>This</w:t>
      </w:r>
      <w:r w:rsidRPr="00B21325">
        <w:rPr>
          <w:b/>
        </w:rPr>
        <w:t xml:space="preserve"> Communication and Engagement Plan</w:t>
      </w:r>
      <w:r w:rsidRPr="00B21325">
        <w:t xml:space="preserve"> is drawn up as part of the DEUC project which includes in its obligations not only to deliver use cases but also to contribute to the promotion of </w:t>
      </w:r>
      <w:proofErr w:type="spellStart"/>
      <w:r w:rsidRPr="00B21325">
        <w:t>DestinE</w:t>
      </w:r>
      <w:proofErr w:type="spellEnd"/>
      <w:r w:rsidRPr="00B21325">
        <w:t xml:space="preserve">. As other entities are expected to carry out their own promotional activities for </w:t>
      </w:r>
      <w:proofErr w:type="spellStart"/>
      <w:r w:rsidRPr="00B21325">
        <w:t>DestinE</w:t>
      </w:r>
      <w:proofErr w:type="spellEnd"/>
      <w:r w:rsidRPr="00B21325">
        <w:t xml:space="preserve"> such as the European Commission, the three Entrusted Entities and their respective contractors, this Communication Plan’s scope is limited to the following:</w:t>
      </w:r>
    </w:p>
    <w:p w14:paraId="20C7B1FA" w14:textId="3094A658" w:rsidR="0018002A" w:rsidRPr="00B21325" w:rsidRDefault="11909C96" w:rsidP="00052CC7">
      <w:pPr>
        <w:numPr>
          <w:ilvl w:val="0"/>
          <w:numId w:val="28"/>
        </w:numPr>
        <w:spacing w:after="0"/>
        <w:jc w:val="left"/>
      </w:pPr>
      <w:r w:rsidRPr="00B21325">
        <w:t xml:space="preserve">Promotional activities for </w:t>
      </w:r>
      <w:proofErr w:type="spellStart"/>
      <w:r w:rsidRPr="00B21325">
        <w:t>DestinE</w:t>
      </w:r>
      <w:proofErr w:type="spellEnd"/>
      <w:r w:rsidRPr="00B21325">
        <w:t xml:space="preserve"> (in consultation and conjunction with the other EEs and the EC)</w:t>
      </w:r>
      <w:r w:rsidR="4E27EF9D" w:rsidRPr="00B21325">
        <w:t>.</w:t>
      </w:r>
    </w:p>
    <w:p w14:paraId="28038383" w14:textId="080DFB9E" w:rsidR="0018002A" w:rsidRPr="00B21325" w:rsidRDefault="11909C96" w:rsidP="00052CC7">
      <w:pPr>
        <w:numPr>
          <w:ilvl w:val="0"/>
          <w:numId w:val="28"/>
        </w:numPr>
        <w:spacing w:after="0"/>
        <w:jc w:val="left"/>
      </w:pPr>
      <w:r w:rsidRPr="00B21325">
        <w:t xml:space="preserve">Operation of the Joint </w:t>
      </w:r>
      <w:proofErr w:type="spellStart"/>
      <w:r w:rsidRPr="00B21325">
        <w:t>DestinE</w:t>
      </w:r>
      <w:proofErr w:type="spellEnd"/>
      <w:r w:rsidRPr="00B21325">
        <w:t xml:space="preserve"> Website (formerly the </w:t>
      </w:r>
      <w:proofErr w:type="spellStart"/>
      <w:r w:rsidRPr="00B21325">
        <w:t>DestinE</w:t>
      </w:r>
      <w:proofErr w:type="spellEnd"/>
      <w:r w:rsidRPr="00B21325">
        <w:t xml:space="preserve"> Community Portal, expanded in scope)</w:t>
      </w:r>
      <w:r w:rsidR="4E27EF9D" w:rsidRPr="00B21325">
        <w:t>.</w:t>
      </w:r>
    </w:p>
    <w:p w14:paraId="29D8FB34" w14:textId="4401BFB3" w:rsidR="0018002A" w:rsidRPr="00B21325" w:rsidRDefault="11909C96" w:rsidP="00052CC7">
      <w:pPr>
        <w:numPr>
          <w:ilvl w:val="0"/>
          <w:numId w:val="28"/>
        </w:numPr>
        <w:spacing w:after="0"/>
        <w:jc w:val="left"/>
      </w:pPr>
      <w:r w:rsidRPr="00B21325">
        <w:t>Support for the implementation of the CBMS</w:t>
      </w:r>
      <w:r w:rsidR="404B8739" w:rsidRPr="00B21325">
        <w:t>.</w:t>
      </w:r>
    </w:p>
    <w:p w14:paraId="0429BFBA" w14:textId="1CFF4518" w:rsidR="0018002A" w:rsidRPr="00B21325" w:rsidRDefault="11909C96" w:rsidP="00052CC7">
      <w:pPr>
        <w:numPr>
          <w:ilvl w:val="0"/>
          <w:numId w:val="28"/>
        </w:numPr>
        <w:spacing w:after="0"/>
        <w:jc w:val="left"/>
      </w:pPr>
      <w:r w:rsidRPr="00B21325">
        <w:t xml:space="preserve">Support for the activities foreseen as part of the </w:t>
      </w:r>
      <w:proofErr w:type="spellStart"/>
      <w:r w:rsidRPr="00B21325">
        <w:t>DestinE</w:t>
      </w:r>
      <w:proofErr w:type="spellEnd"/>
      <w:r w:rsidRPr="00B21325">
        <w:t xml:space="preserve"> Use Cases project (DEUC)</w:t>
      </w:r>
      <w:r w:rsidR="404B8739" w:rsidRPr="00B21325">
        <w:t>.</w:t>
      </w:r>
    </w:p>
    <w:p w14:paraId="6EF1D01C" w14:textId="6A269296" w:rsidR="0018002A" w:rsidRPr="00B21325" w:rsidRDefault="0018002A" w:rsidP="0018002A">
      <w:r w:rsidRPr="00B21325">
        <w:t xml:space="preserve">This communication plan does not cover the activities carried out by the EEs and the EC independently from DEUC. </w:t>
      </w:r>
    </w:p>
    <w:p w14:paraId="4DC9C7D8" w14:textId="2C883363" w:rsidR="0018002A" w:rsidRPr="00B21325" w:rsidRDefault="2B8FDC65" w:rsidP="0018002A">
      <w:r w:rsidRPr="00B21325">
        <w:t>The plan contributes to the first phase of the Destination Ea</w:t>
      </w:r>
      <w:commentRangeStart w:id="65"/>
      <w:commentRangeStart w:id="66"/>
      <w:r w:rsidRPr="00B21325">
        <w:t xml:space="preserve">rth </w:t>
      </w:r>
      <w:r w:rsidR="6724208E" w:rsidRPr="00B21325">
        <w:t>initiative</w:t>
      </w:r>
      <w:r w:rsidRPr="00B21325">
        <w:t xml:space="preserve"> </w:t>
      </w:r>
      <w:commentRangeEnd w:id="65"/>
      <w:r w:rsidRPr="00B21325">
        <w:rPr>
          <w:rStyle w:val="CommentReference"/>
        </w:rPr>
        <w:commentReference w:id="65"/>
      </w:r>
      <w:commentRangeEnd w:id="66"/>
      <w:r w:rsidRPr="00B21325">
        <w:rPr>
          <w:rStyle w:val="CommentReference"/>
        </w:rPr>
        <w:commentReference w:id="66"/>
      </w:r>
      <w:r w:rsidRPr="00B21325">
        <w:t xml:space="preserve">(the initial implementation phase). Priority will be to communicate widely to build general interest on the initiative, building a solid basis that can be exploited later when the activities related to </w:t>
      </w:r>
      <w:proofErr w:type="spellStart"/>
      <w:r w:rsidRPr="00B21325">
        <w:t>DestinE</w:t>
      </w:r>
      <w:proofErr w:type="spellEnd"/>
      <w:r w:rsidRPr="00B21325">
        <w:t xml:space="preserve"> will be further developed. The main emphasis of this Communication Plan is on European and Associated Countries and will be implemented from February 2023 until July 2024. </w:t>
      </w:r>
    </w:p>
    <w:p w14:paraId="5104851B" w14:textId="64D28178" w:rsidR="0018002A" w:rsidRPr="00B21325" w:rsidRDefault="0018002A" w:rsidP="00447A9D">
      <w:pPr>
        <w:pStyle w:val="Heading2"/>
      </w:pPr>
      <w:bookmarkStart w:id="67" w:name="_t8ae7672oh41" w:colFirst="0" w:colLast="0"/>
      <w:bookmarkStart w:id="68" w:name="_Toc139297765"/>
      <w:bookmarkStart w:id="69" w:name="_Toc155973216"/>
      <w:bookmarkEnd w:id="67"/>
      <w:r w:rsidRPr="00B21325">
        <w:t>Communication and Engagement Objectives</w:t>
      </w:r>
      <w:bookmarkEnd w:id="68"/>
      <w:bookmarkEnd w:id="69"/>
    </w:p>
    <w:p w14:paraId="35733C45" w14:textId="77777777" w:rsidR="0018002A" w:rsidRPr="00B21325" w:rsidRDefault="0018002A" w:rsidP="0018002A">
      <w:r w:rsidRPr="00B21325">
        <w:t>The high-level communication objectives are the following:</w:t>
      </w:r>
    </w:p>
    <w:p w14:paraId="20DBE648" w14:textId="4AFE34A2" w:rsidR="0018002A" w:rsidRPr="00B21325" w:rsidRDefault="2B8FDC65" w:rsidP="00052CC7">
      <w:pPr>
        <w:numPr>
          <w:ilvl w:val="0"/>
          <w:numId w:val="22"/>
        </w:numPr>
        <w:spacing w:after="0"/>
        <w:jc w:val="left"/>
      </w:pPr>
      <w:r w:rsidRPr="00B21325">
        <w:t xml:space="preserve">Provide communication support </w:t>
      </w:r>
      <w:r w:rsidR="1DE4C832" w:rsidRPr="00B21325">
        <w:t xml:space="preserve">to </w:t>
      </w:r>
      <w:r w:rsidRPr="00B21325">
        <w:t xml:space="preserve">the Destination Earth Use Cases (DEUC) project activities </w:t>
      </w:r>
      <w:r w:rsidR="0A137B31" w:rsidRPr="00B21325">
        <w:t>namely:</w:t>
      </w:r>
    </w:p>
    <w:p w14:paraId="2F1E0903" w14:textId="77777777" w:rsidR="0018002A" w:rsidRPr="00B21325" w:rsidRDefault="0018002A" w:rsidP="00052CC7">
      <w:pPr>
        <w:numPr>
          <w:ilvl w:val="1"/>
          <w:numId w:val="22"/>
        </w:numPr>
        <w:spacing w:after="0"/>
        <w:jc w:val="left"/>
      </w:pPr>
      <w:r w:rsidRPr="00B21325">
        <w:rPr>
          <w:b/>
        </w:rPr>
        <w:t>Community Building</w:t>
      </w:r>
      <w:r w:rsidRPr="00B21325">
        <w:t xml:space="preserve">: Foster the active engagement and participation of </w:t>
      </w:r>
      <w:proofErr w:type="spellStart"/>
      <w:r w:rsidRPr="00B21325">
        <w:t>DestinE</w:t>
      </w:r>
      <w:proofErr w:type="spellEnd"/>
      <w:r w:rsidRPr="00B21325">
        <w:t xml:space="preserve"> user communities in the co-design, development, co-</w:t>
      </w:r>
      <w:proofErr w:type="gramStart"/>
      <w:r w:rsidRPr="00B21325">
        <w:t>evolution</w:t>
      </w:r>
      <w:proofErr w:type="gramEnd"/>
      <w:r w:rsidRPr="00B21325">
        <w:t xml:space="preserve"> and use of </w:t>
      </w:r>
      <w:proofErr w:type="spellStart"/>
      <w:r w:rsidRPr="00B21325">
        <w:t>DestinE</w:t>
      </w:r>
      <w:proofErr w:type="spellEnd"/>
      <w:r w:rsidRPr="00B21325">
        <w:t xml:space="preserve"> capabilities, applications and solutions. </w:t>
      </w:r>
    </w:p>
    <w:p w14:paraId="2E4C7C0D" w14:textId="012823F9" w:rsidR="0018002A" w:rsidRPr="00B21325" w:rsidRDefault="3D44CAFB" w:rsidP="00052CC7">
      <w:pPr>
        <w:numPr>
          <w:ilvl w:val="1"/>
          <w:numId w:val="22"/>
        </w:numPr>
        <w:spacing w:after="0"/>
        <w:jc w:val="left"/>
      </w:pPr>
      <w:commentRangeStart w:id="70"/>
      <w:commentRangeStart w:id="71"/>
      <w:r w:rsidRPr="71D37C3A">
        <w:rPr>
          <w:b/>
          <w:bCs/>
        </w:rPr>
        <w:t xml:space="preserve">DESP </w:t>
      </w:r>
      <w:r w:rsidR="5F292E6E" w:rsidRPr="71D37C3A">
        <w:rPr>
          <w:b/>
          <w:bCs/>
        </w:rPr>
        <w:t>Recommendations</w:t>
      </w:r>
      <w:r w:rsidR="0018002A" w:rsidRPr="71D37C3A">
        <w:rPr>
          <w:b/>
          <w:bCs/>
        </w:rPr>
        <w:t xml:space="preserve"> Gathering</w:t>
      </w:r>
      <w:commentRangeEnd w:id="70"/>
      <w:r w:rsidR="0018002A">
        <w:rPr>
          <w:rStyle w:val="CommentReference"/>
        </w:rPr>
        <w:commentReference w:id="70"/>
      </w:r>
      <w:commentRangeEnd w:id="71"/>
      <w:r w:rsidR="0018002A">
        <w:rPr>
          <w:rStyle w:val="CommentReference"/>
        </w:rPr>
        <w:commentReference w:id="71"/>
      </w:r>
      <w:r w:rsidR="0018002A">
        <w:t xml:space="preserve">: Gather the stakeholders’ needs and requirements and encourage their direct involvement and guidance in the continuous evolution of the </w:t>
      </w:r>
      <w:proofErr w:type="spellStart"/>
      <w:r w:rsidR="0018002A">
        <w:t>DestinE</w:t>
      </w:r>
      <w:proofErr w:type="spellEnd"/>
      <w:r w:rsidR="0018002A">
        <w:t xml:space="preserve"> infrastructure and capabilities towards the future Phases of the Initiative.</w:t>
      </w:r>
    </w:p>
    <w:p w14:paraId="473FCEE5" w14:textId="2612F549" w:rsidR="0018002A" w:rsidRPr="00B21325" w:rsidRDefault="0018002A" w:rsidP="00052CC7">
      <w:pPr>
        <w:numPr>
          <w:ilvl w:val="1"/>
          <w:numId w:val="22"/>
        </w:numPr>
        <w:spacing w:after="0"/>
        <w:jc w:val="left"/>
      </w:pPr>
      <w:r w:rsidRPr="00B21325">
        <w:rPr>
          <w:b/>
        </w:rPr>
        <w:t>Use Cases Procurement and Promotion</w:t>
      </w:r>
      <w:r w:rsidRPr="00B21325">
        <w:t xml:space="preserve">: Demonstrate the ability of the </w:t>
      </w:r>
      <w:proofErr w:type="spellStart"/>
      <w:r w:rsidRPr="00B21325">
        <w:t>DestinE</w:t>
      </w:r>
      <w:proofErr w:type="spellEnd"/>
      <w:r w:rsidRPr="00B21325">
        <w:t xml:space="preserve"> infrastructure in general through a first set of use </w:t>
      </w:r>
      <w:r w:rsidR="001E396A" w:rsidRPr="00B21325">
        <w:t>cases.</w:t>
      </w:r>
    </w:p>
    <w:p w14:paraId="75F10EAA" w14:textId="77777777" w:rsidR="0018002A" w:rsidRPr="00B21325" w:rsidRDefault="0018002A" w:rsidP="00052CC7">
      <w:pPr>
        <w:numPr>
          <w:ilvl w:val="0"/>
          <w:numId w:val="22"/>
        </w:numPr>
        <w:spacing w:after="0"/>
        <w:jc w:val="left"/>
      </w:pPr>
      <w:r w:rsidRPr="00B21325">
        <w:rPr>
          <w:b/>
        </w:rPr>
        <w:t>Promote Destination Earth</w:t>
      </w:r>
      <w:r w:rsidRPr="00B21325">
        <w:t>, specifically:</w:t>
      </w:r>
    </w:p>
    <w:p w14:paraId="3BCC8A0B" w14:textId="77777777" w:rsidR="0018002A" w:rsidRPr="00B21325" w:rsidRDefault="0018002A" w:rsidP="00052CC7">
      <w:pPr>
        <w:numPr>
          <w:ilvl w:val="1"/>
          <w:numId w:val="22"/>
        </w:numPr>
        <w:spacing w:after="0"/>
        <w:jc w:val="left"/>
      </w:pPr>
      <w:r w:rsidRPr="00B21325">
        <w:t>Raise awareness about environmental phenomena and the effects of climate change in general together with possible mitigation and adaptation options in an easily understandable format for all.</w:t>
      </w:r>
    </w:p>
    <w:p w14:paraId="30D88C42" w14:textId="77777777" w:rsidR="0018002A" w:rsidRPr="00B21325" w:rsidRDefault="0018002A" w:rsidP="00052CC7">
      <w:pPr>
        <w:numPr>
          <w:ilvl w:val="1"/>
          <w:numId w:val="22"/>
        </w:numPr>
        <w:spacing w:after="0"/>
        <w:jc w:val="left"/>
      </w:pPr>
      <w:r w:rsidRPr="00B21325">
        <w:t>Increase the visibility of concrete actions undertaken by the EU to achieve the objectives of the twin transition (green and digital) in line with the major strategies of the EU (the Green Deal, the Digital Strategy).</w:t>
      </w:r>
    </w:p>
    <w:p w14:paraId="7E8985A8" w14:textId="77777777" w:rsidR="0018002A" w:rsidRPr="00B21325" w:rsidRDefault="0018002A" w:rsidP="00052CC7">
      <w:pPr>
        <w:numPr>
          <w:ilvl w:val="1"/>
          <w:numId w:val="22"/>
        </w:numPr>
        <w:spacing w:after="0"/>
        <w:jc w:val="left"/>
      </w:pPr>
      <w:r w:rsidRPr="00B21325">
        <w:lastRenderedPageBreak/>
        <w:t xml:space="preserve">Highlight the transversal role of digital technologies to achieve EU’s climate objectives and in helping Europe to become the world's first climate-neutral continent by 2050 (the 2030 Climate Target Plan). </w:t>
      </w:r>
    </w:p>
    <w:p w14:paraId="7CD97B62" w14:textId="77777777" w:rsidR="0018002A" w:rsidRPr="00B21325" w:rsidRDefault="0018002A" w:rsidP="00052CC7">
      <w:pPr>
        <w:numPr>
          <w:ilvl w:val="1"/>
          <w:numId w:val="22"/>
        </w:numPr>
        <w:spacing w:after="0"/>
        <w:jc w:val="left"/>
      </w:pPr>
      <w:r w:rsidRPr="00B21325">
        <w:t xml:space="preserve">Highlight the crucial role of EU’s new HPC and AI capabilities in implementing </w:t>
      </w:r>
      <w:proofErr w:type="spellStart"/>
      <w:r w:rsidRPr="00B21325">
        <w:t>DestinE</w:t>
      </w:r>
      <w:proofErr w:type="spellEnd"/>
      <w:r w:rsidRPr="00B21325">
        <w:t xml:space="preserve"> and its objectives in environmental/climate modelling and predictions.  </w:t>
      </w:r>
    </w:p>
    <w:p w14:paraId="3E5F5A75" w14:textId="46E5FA57" w:rsidR="0018002A" w:rsidRPr="00B21325" w:rsidRDefault="0018002A" w:rsidP="00052CC7">
      <w:pPr>
        <w:numPr>
          <w:ilvl w:val="1"/>
          <w:numId w:val="22"/>
        </w:numPr>
        <w:spacing w:after="0"/>
        <w:jc w:val="left"/>
      </w:pPr>
      <w:r w:rsidRPr="00B21325">
        <w:t xml:space="preserve">Highlight the key role of the past, </w:t>
      </w:r>
      <w:r w:rsidR="001E396A" w:rsidRPr="00B21325">
        <w:t>present,</w:t>
      </w:r>
      <w:r w:rsidRPr="00B21325">
        <w:t xml:space="preserve"> and future investments in European Earth observation and other related EU programmes for predictions and accountable knowledge, based on European technological and scientific excellence.</w:t>
      </w:r>
    </w:p>
    <w:p w14:paraId="6B1E1E15" w14:textId="77777777" w:rsidR="0018002A" w:rsidRPr="00B21325" w:rsidRDefault="0018002A" w:rsidP="00052CC7">
      <w:pPr>
        <w:numPr>
          <w:ilvl w:val="1"/>
          <w:numId w:val="22"/>
        </w:numPr>
        <w:spacing w:after="0"/>
        <w:jc w:val="left"/>
      </w:pPr>
      <w:r w:rsidRPr="00B21325">
        <w:t xml:space="preserve">Demonstrate European industry's strong competitiveness in the development of advanced technologies for delivering the technology needed for </w:t>
      </w:r>
      <w:proofErr w:type="spellStart"/>
      <w:r w:rsidRPr="00B21325">
        <w:t>DestinE</w:t>
      </w:r>
      <w:proofErr w:type="spellEnd"/>
      <w:r w:rsidRPr="00B21325">
        <w:t>.</w:t>
      </w:r>
    </w:p>
    <w:p w14:paraId="7D74F4D3" w14:textId="7FC1AFD2" w:rsidR="0018002A" w:rsidRPr="00B21325" w:rsidRDefault="0018002A" w:rsidP="00447A9D">
      <w:pPr>
        <w:pStyle w:val="Heading2"/>
      </w:pPr>
      <w:bookmarkStart w:id="72" w:name="_ep64xw3npame" w:colFirst="0" w:colLast="0"/>
      <w:bookmarkStart w:id="73" w:name="_Toc139297766"/>
      <w:bookmarkStart w:id="74" w:name="_Toc155973217"/>
      <w:bookmarkEnd w:id="72"/>
      <w:r w:rsidRPr="00B21325">
        <w:t>Resources</w:t>
      </w:r>
      <w:bookmarkEnd w:id="73"/>
      <w:bookmarkEnd w:id="74"/>
    </w:p>
    <w:p w14:paraId="0AE143C2" w14:textId="448311C9" w:rsidR="0018002A" w:rsidRPr="00B21325" w:rsidRDefault="0018002A" w:rsidP="005A4B60">
      <w:pPr>
        <w:pStyle w:val="Heading3"/>
      </w:pPr>
      <w:bookmarkStart w:id="75" w:name="_dyhizfvollpd" w:colFirst="0" w:colLast="0"/>
      <w:bookmarkEnd w:id="75"/>
      <w:proofErr w:type="spellStart"/>
      <w:r w:rsidRPr="00B21325">
        <w:t>DestinE</w:t>
      </w:r>
      <w:proofErr w:type="spellEnd"/>
      <w:r w:rsidRPr="00B21325">
        <w:t xml:space="preserve"> Joint Website Editorial Board</w:t>
      </w:r>
    </w:p>
    <w:p w14:paraId="02C29063" w14:textId="37A44973" w:rsidR="0018002A" w:rsidRPr="00B21325" w:rsidRDefault="2B8FDC65" w:rsidP="0018002A">
      <w:r w:rsidRPr="00B21325">
        <w:t xml:space="preserve">The Editorial Board oversees and has the ultimate decision-making on what will be published </w:t>
      </w:r>
      <w:r w:rsidR="75783028" w:rsidRPr="00B21325">
        <w:t>on</w:t>
      </w:r>
      <w:r w:rsidRPr="00B21325">
        <w:t xml:space="preserve"> the website. It consists of the following roles. </w:t>
      </w:r>
    </w:p>
    <w:p w14:paraId="1A79775D" w14:textId="28FEB35B" w:rsidR="001E396A" w:rsidRPr="00B21325" w:rsidRDefault="001E396A" w:rsidP="001E396A">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3</w:t>
      </w:r>
      <w:r w:rsidRPr="00B21325">
        <w:fldChar w:fldCharType="end"/>
      </w:r>
      <w:r w:rsidRPr="00B21325">
        <w:t xml:space="preserve"> Editorial Board</w:t>
      </w:r>
    </w:p>
    <w:tbl>
      <w:tblPr>
        <w:tblStyle w:val="TableGridLight"/>
        <w:tblW w:w="9000" w:type="dxa"/>
        <w:tblLayout w:type="fixed"/>
        <w:tblLook w:val="0600" w:firstRow="0" w:lastRow="0" w:firstColumn="0" w:lastColumn="0" w:noHBand="1" w:noVBand="1"/>
      </w:tblPr>
      <w:tblGrid>
        <w:gridCol w:w="1395"/>
        <w:gridCol w:w="3975"/>
        <w:gridCol w:w="3630"/>
      </w:tblGrid>
      <w:tr w:rsidR="0018002A" w:rsidRPr="00B21325" w14:paraId="1958BCF8" w14:textId="77777777" w:rsidTr="32E4165F">
        <w:tc>
          <w:tcPr>
            <w:tcW w:w="1395" w:type="dxa"/>
          </w:tcPr>
          <w:p w14:paraId="7D29CE59" w14:textId="77777777" w:rsidR="0018002A" w:rsidRPr="00B21325" w:rsidRDefault="0018002A">
            <w:pPr>
              <w:widowControl w:val="0"/>
              <w:pBdr>
                <w:top w:val="nil"/>
                <w:left w:val="nil"/>
                <w:bottom w:val="nil"/>
                <w:right w:val="nil"/>
                <w:between w:val="nil"/>
              </w:pBdr>
              <w:rPr>
                <w:b/>
              </w:rPr>
            </w:pPr>
            <w:r w:rsidRPr="00B21325">
              <w:rPr>
                <w:b/>
              </w:rPr>
              <w:t>Role</w:t>
            </w:r>
          </w:p>
        </w:tc>
        <w:tc>
          <w:tcPr>
            <w:tcW w:w="3975" w:type="dxa"/>
          </w:tcPr>
          <w:p w14:paraId="47DE28DD" w14:textId="77777777" w:rsidR="0018002A" w:rsidRPr="00B21325" w:rsidRDefault="0018002A">
            <w:pPr>
              <w:widowControl w:val="0"/>
              <w:pBdr>
                <w:top w:val="nil"/>
                <w:left w:val="nil"/>
                <w:bottom w:val="nil"/>
                <w:right w:val="nil"/>
                <w:between w:val="nil"/>
              </w:pBdr>
              <w:rPr>
                <w:b/>
              </w:rPr>
            </w:pPr>
            <w:r w:rsidRPr="00B21325">
              <w:rPr>
                <w:b/>
              </w:rPr>
              <w:t>Description</w:t>
            </w:r>
          </w:p>
        </w:tc>
        <w:tc>
          <w:tcPr>
            <w:tcW w:w="3630" w:type="dxa"/>
          </w:tcPr>
          <w:p w14:paraId="30D292DC" w14:textId="4B3CEA11" w:rsidR="0018002A" w:rsidRPr="00B21325" w:rsidRDefault="001E396A">
            <w:pPr>
              <w:widowControl w:val="0"/>
              <w:pBdr>
                <w:top w:val="nil"/>
                <w:left w:val="nil"/>
                <w:bottom w:val="nil"/>
                <w:right w:val="nil"/>
                <w:between w:val="nil"/>
              </w:pBdr>
              <w:rPr>
                <w:b/>
              </w:rPr>
            </w:pPr>
            <w:r w:rsidRPr="00B21325">
              <w:rPr>
                <w:b/>
              </w:rPr>
              <w:t>Key Figures</w:t>
            </w:r>
          </w:p>
        </w:tc>
      </w:tr>
      <w:tr w:rsidR="0018002A" w:rsidRPr="00B21325" w14:paraId="54A60F36" w14:textId="77777777" w:rsidTr="32E4165F">
        <w:tc>
          <w:tcPr>
            <w:tcW w:w="1395" w:type="dxa"/>
          </w:tcPr>
          <w:p w14:paraId="7C562EA9" w14:textId="77777777" w:rsidR="0018002A" w:rsidRPr="00B21325" w:rsidRDefault="0018002A">
            <w:r w:rsidRPr="00B21325">
              <w:rPr>
                <w:b/>
              </w:rPr>
              <w:t>Content Editors</w:t>
            </w:r>
          </w:p>
        </w:tc>
        <w:tc>
          <w:tcPr>
            <w:tcW w:w="3975" w:type="dxa"/>
          </w:tcPr>
          <w:p w14:paraId="11490EEC" w14:textId="77777777" w:rsidR="0018002A" w:rsidRPr="00B21325" w:rsidRDefault="0018002A">
            <w:r w:rsidRPr="00B21325">
              <w:t xml:space="preserve">The content editors will oversee the entire process, from content planning to ensuring content is published on time and up-to-standard. </w:t>
            </w:r>
          </w:p>
        </w:tc>
        <w:tc>
          <w:tcPr>
            <w:tcW w:w="3630" w:type="dxa"/>
          </w:tcPr>
          <w:p w14:paraId="0FF728FC" w14:textId="273CD19A" w:rsidR="0018002A" w:rsidRPr="00B21325" w:rsidRDefault="0018002A">
            <w:r w:rsidRPr="00B21325">
              <w:t>Lead Content Editor: Rob Carrillo (Trust-IT)</w:t>
            </w:r>
          </w:p>
          <w:p w14:paraId="17EC05C5" w14:textId="77777777" w:rsidR="0018002A" w:rsidRPr="00B21325" w:rsidRDefault="0018002A">
            <w:r w:rsidRPr="00B21325">
              <w:t>Deputy Content Editor: Zachary Smith (Trust-IT)</w:t>
            </w:r>
          </w:p>
        </w:tc>
      </w:tr>
      <w:tr w:rsidR="0018002A" w:rsidRPr="00B21325" w14:paraId="6897073F" w14:textId="77777777" w:rsidTr="32E4165F">
        <w:tc>
          <w:tcPr>
            <w:tcW w:w="1395" w:type="dxa"/>
          </w:tcPr>
          <w:p w14:paraId="01A270C0" w14:textId="77777777" w:rsidR="0018002A" w:rsidRPr="00B21325" w:rsidRDefault="0018002A">
            <w:r w:rsidRPr="00B21325">
              <w:rPr>
                <w:b/>
              </w:rPr>
              <w:t>Content Strategists</w:t>
            </w:r>
          </w:p>
        </w:tc>
        <w:tc>
          <w:tcPr>
            <w:tcW w:w="3975" w:type="dxa"/>
          </w:tcPr>
          <w:p w14:paraId="4FCC18F7" w14:textId="7BF8B9F5" w:rsidR="0018002A" w:rsidRPr="00B21325" w:rsidRDefault="6D3A82A2">
            <w:r w:rsidRPr="00B21325">
              <w:t>At least one</w:t>
            </w:r>
            <w:r w:rsidR="0018002A" w:rsidRPr="00B21325">
              <w:t xml:space="preserve"> from each entrusted entity, will assist the editor with content planning, check content policies and ensure compliance.</w:t>
            </w:r>
          </w:p>
        </w:tc>
        <w:tc>
          <w:tcPr>
            <w:tcW w:w="3630" w:type="dxa"/>
          </w:tcPr>
          <w:p w14:paraId="4E385D39" w14:textId="1002D62F" w:rsidR="7FEA13AC" w:rsidRPr="00E66957" w:rsidRDefault="7FEA13AC" w:rsidP="32E4165F">
            <w:pPr>
              <w:rPr>
                <w:lang w:val="it-IT"/>
              </w:rPr>
            </w:pPr>
            <w:r w:rsidRPr="00E66957">
              <w:rPr>
                <w:lang w:val="it-IT"/>
              </w:rPr>
              <w:t>Claudia Vitolo (ESA)</w:t>
            </w:r>
          </w:p>
          <w:p w14:paraId="63E6A3CE" w14:textId="2D726B65" w:rsidR="0018002A" w:rsidRPr="003538C9" w:rsidRDefault="35C48E3B">
            <w:pPr>
              <w:rPr>
                <w:lang w:val="it-IT"/>
              </w:rPr>
            </w:pPr>
            <w:r w:rsidRPr="00E66957">
              <w:rPr>
                <w:lang w:val="it-IT"/>
              </w:rPr>
              <w:t>Gaia Maggi</w:t>
            </w:r>
            <w:r w:rsidR="11909C96" w:rsidRPr="003538C9">
              <w:rPr>
                <w:lang w:val="it-IT"/>
              </w:rPr>
              <w:t xml:space="preserve"> (ESA)</w:t>
            </w:r>
          </w:p>
          <w:p w14:paraId="2227069B" w14:textId="77777777" w:rsidR="0018002A" w:rsidRPr="003538C9" w:rsidRDefault="11909C96">
            <w:r w:rsidRPr="003538C9">
              <w:t>Neil Fletcher (EUMETSAT)</w:t>
            </w:r>
          </w:p>
          <w:p w14:paraId="594142BF" w14:textId="034981A7" w:rsidR="44715D20" w:rsidRPr="00B21325" w:rsidRDefault="44715D20" w:rsidP="32E4165F">
            <w:proofErr w:type="spellStart"/>
            <w:r w:rsidRPr="00B21325">
              <w:t>Danaële</w:t>
            </w:r>
            <w:proofErr w:type="spellEnd"/>
            <w:r w:rsidRPr="00B21325">
              <w:t xml:space="preserve"> </w:t>
            </w:r>
            <w:proofErr w:type="spellStart"/>
            <w:r w:rsidRPr="00B21325">
              <w:t>Puechmaille</w:t>
            </w:r>
            <w:proofErr w:type="spellEnd"/>
            <w:r w:rsidRPr="00B21325">
              <w:t xml:space="preserve"> (EUMETSAT)</w:t>
            </w:r>
          </w:p>
          <w:p w14:paraId="2E19ED11" w14:textId="518EDA11" w:rsidR="0018002A" w:rsidRPr="00B21325" w:rsidRDefault="0018002A">
            <w:r w:rsidRPr="00B21325">
              <w:t>Sophia Sheridan (ECMWF)</w:t>
            </w:r>
          </w:p>
          <w:p w14:paraId="47FEC09E" w14:textId="413081A7" w:rsidR="0018002A" w:rsidRPr="00B21325" w:rsidRDefault="37F73736" w:rsidP="32E4165F">
            <w:r w:rsidRPr="00B21325">
              <w:t xml:space="preserve">Rafael </w:t>
            </w:r>
            <w:proofErr w:type="spellStart"/>
            <w:r w:rsidRPr="00B21325">
              <w:t>Cereda</w:t>
            </w:r>
            <w:proofErr w:type="spellEnd"/>
            <w:r w:rsidRPr="00B21325">
              <w:t xml:space="preserve"> (ECMWF)</w:t>
            </w:r>
          </w:p>
          <w:p w14:paraId="4E3529F2" w14:textId="03BDE3D0" w:rsidR="0018002A" w:rsidRPr="00B21325" w:rsidRDefault="37F73736" w:rsidP="32E4165F">
            <w:r w:rsidRPr="00B21325">
              <w:t>Jolanda Patruno (</w:t>
            </w:r>
            <w:r w:rsidR="00C86B0B">
              <w:t>Starion</w:t>
            </w:r>
            <w:r w:rsidRPr="00B21325">
              <w:t xml:space="preserve"> Group)</w:t>
            </w:r>
          </w:p>
        </w:tc>
      </w:tr>
      <w:tr w:rsidR="0018002A" w:rsidRPr="00B21325" w14:paraId="6F54EC24" w14:textId="77777777" w:rsidTr="32E4165F">
        <w:tc>
          <w:tcPr>
            <w:tcW w:w="1395" w:type="dxa"/>
          </w:tcPr>
          <w:p w14:paraId="04FDF008" w14:textId="77777777" w:rsidR="0018002A" w:rsidRPr="00B21325" w:rsidRDefault="0018002A">
            <w:pPr>
              <w:rPr>
                <w:b/>
              </w:rPr>
            </w:pPr>
            <w:r w:rsidRPr="00B21325">
              <w:rPr>
                <w:b/>
              </w:rPr>
              <w:t>Advisor</w:t>
            </w:r>
          </w:p>
        </w:tc>
        <w:tc>
          <w:tcPr>
            <w:tcW w:w="3975" w:type="dxa"/>
          </w:tcPr>
          <w:p w14:paraId="1CEE04DA" w14:textId="77777777" w:rsidR="0018002A" w:rsidRPr="00B21325" w:rsidRDefault="0018002A">
            <w:r w:rsidRPr="00B21325">
              <w:t>The advisor will be from DG-CNECT and will ensure that content complies with the EC policies and vision.</w:t>
            </w:r>
          </w:p>
        </w:tc>
        <w:tc>
          <w:tcPr>
            <w:tcW w:w="3630" w:type="dxa"/>
          </w:tcPr>
          <w:p w14:paraId="723CDD88" w14:textId="57DF708F" w:rsidR="0018002A" w:rsidRPr="00B21325" w:rsidRDefault="0018002A">
            <w:r w:rsidRPr="00B21325">
              <w:t xml:space="preserve">Advisor: </w:t>
            </w:r>
            <w:r w:rsidR="2E19E062" w:rsidRPr="00B21325">
              <w:t>TBC</w:t>
            </w:r>
            <w:r w:rsidRPr="00B21325">
              <w:t xml:space="preserve"> (EC)</w:t>
            </w:r>
          </w:p>
          <w:p w14:paraId="240BAF68" w14:textId="31EE1396" w:rsidR="0018002A" w:rsidRPr="00B21325" w:rsidRDefault="0018002A">
            <w:r w:rsidRPr="00B21325">
              <w:t xml:space="preserve">Backup: </w:t>
            </w:r>
            <w:r w:rsidR="17AF2FE3" w:rsidRPr="00B21325">
              <w:t>Stephan Siemen</w:t>
            </w:r>
            <w:r w:rsidRPr="00B21325">
              <w:t xml:space="preserve"> (EC)</w:t>
            </w:r>
          </w:p>
        </w:tc>
      </w:tr>
    </w:tbl>
    <w:p w14:paraId="27F4063C" w14:textId="77777777" w:rsidR="0018002A" w:rsidRPr="00B21325" w:rsidRDefault="0018002A" w:rsidP="0018002A"/>
    <w:p w14:paraId="579FE7AA" w14:textId="77777777" w:rsidR="0018002A" w:rsidRPr="00B21325" w:rsidRDefault="0018002A" w:rsidP="0018002A">
      <w:r w:rsidRPr="00B21325">
        <w:rPr>
          <w:i/>
          <w:sz w:val="28"/>
          <w:szCs w:val="28"/>
        </w:rPr>
        <w:t>4.2.2 Content Production Team</w:t>
      </w:r>
    </w:p>
    <w:p w14:paraId="5C39DC96" w14:textId="57DD9C44" w:rsidR="0018002A" w:rsidRPr="00B21325" w:rsidRDefault="0018002A" w:rsidP="0018002A">
      <w:r w:rsidRPr="00B21325">
        <w:t xml:space="preserve">The content production team is tasked with implementing the strategy as indicated in the communications plan and the directions of the </w:t>
      </w:r>
      <w:proofErr w:type="spellStart"/>
      <w:r w:rsidRPr="00B21325">
        <w:t>DestinE</w:t>
      </w:r>
      <w:proofErr w:type="spellEnd"/>
      <w:r w:rsidRPr="00B21325">
        <w:t xml:space="preserve"> Editorial Board. </w:t>
      </w:r>
    </w:p>
    <w:p w14:paraId="6BC0B4F7" w14:textId="4BD032E4" w:rsidR="001E396A" w:rsidRPr="00B21325" w:rsidRDefault="001E396A" w:rsidP="001E396A">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4</w:t>
      </w:r>
      <w:r w:rsidRPr="00B21325">
        <w:fldChar w:fldCharType="end"/>
      </w:r>
      <w:r w:rsidRPr="00B21325">
        <w:t xml:space="preserve"> Content Production Team</w:t>
      </w:r>
    </w:p>
    <w:tbl>
      <w:tblPr>
        <w:tblStyle w:val="TableGridLight"/>
        <w:tblW w:w="9000" w:type="dxa"/>
        <w:tblLayout w:type="fixed"/>
        <w:tblLook w:val="0600" w:firstRow="0" w:lastRow="0" w:firstColumn="0" w:lastColumn="0" w:noHBand="1" w:noVBand="1"/>
      </w:tblPr>
      <w:tblGrid>
        <w:gridCol w:w="1551"/>
        <w:gridCol w:w="4294"/>
        <w:gridCol w:w="3155"/>
      </w:tblGrid>
      <w:tr w:rsidR="0018002A" w:rsidRPr="00B21325" w14:paraId="5D9C03D0" w14:textId="77777777" w:rsidTr="003538C9">
        <w:tc>
          <w:tcPr>
            <w:tcW w:w="1551" w:type="dxa"/>
          </w:tcPr>
          <w:p w14:paraId="32D05EAE" w14:textId="77777777" w:rsidR="0018002A" w:rsidRPr="00B21325" w:rsidRDefault="0018002A">
            <w:r w:rsidRPr="00B21325">
              <w:rPr>
                <w:b/>
              </w:rPr>
              <w:lastRenderedPageBreak/>
              <w:t>Copywriters, Video production, events specialists</w:t>
            </w:r>
          </w:p>
        </w:tc>
        <w:tc>
          <w:tcPr>
            <w:tcW w:w="4294" w:type="dxa"/>
          </w:tcPr>
          <w:p w14:paraId="7ECCFA2C" w14:textId="77777777" w:rsidR="0018002A" w:rsidRPr="00B21325" w:rsidRDefault="0018002A">
            <w:r w:rsidRPr="00B21325">
              <w:t>Content creators are asked to develop the content. These are mainly selected amongst EEs’ contractors.</w:t>
            </w:r>
          </w:p>
        </w:tc>
        <w:tc>
          <w:tcPr>
            <w:tcW w:w="3155" w:type="dxa"/>
          </w:tcPr>
          <w:p w14:paraId="18A65655" w14:textId="77777777" w:rsidR="0018002A" w:rsidRPr="00B21325" w:rsidRDefault="0018002A">
            <w:pPr>
              <w:widowControl w:val="0"/>
            </w:pPr>
            <w:r w:rsidRPr="00B21325">
              <w:t>Luigi Colucci (Trust-IT)</w:t>
            </w:r>
          </w:p>
          <w:p w14:paraId="404AC788" w14:textId="77777777" w:rsidR="0018002A" w:rsidRPr="00B21325" w:rsidRDefault="0018002A">
            <w:pPr>
              <w:widowControl w:val="0"/>
            </w:pPr>
            <w:r w:rsidRPr="00B21325">
              <w:t xml:space="preserve">Valeriya </w:t>
            </w:r>
            <w:proofErr w:type="spellStart"/>
            <w:r w:rsidRPr="00B21325">
              <w:t>Fetisova</w:t>
            </w:r>
            <w:proofErr w:type="spellEnd"/>
            <w:r w:rsidRPr="00B21325">
              <w:t xml:space="preserve"> (Trust-IT)</w:t>
            </w:r>
          </w:p>
          <w:p w14:paraId="0FD57F48" w14:textId="15724214" w:rsidR="0018002A" w:rsidRPr="00B21325" w:rsidRDefault="7A695C08">
            <w:pPr>
              <w:widowControl w:val="0"/>
            </w:pPr>
            <w:r w:rsidRPr="00B21325">
              <w:t>Fabiana De Carlo</w:t>
            </w:r>
            <w:r w:rsidR="0018002A" w:rsidRPr="00B21325">
              <w:t xml:space="preserve"> (Trust-IT)</w:t>
            </w:r>
          </w:p>
          <w:p w14:paraId="0C809C97" w14:textId="77777777" w:rsidR="0018002A" w:rsidRPr="00B21325" w:rsidRDefault="0018002A">
            <w:pPr>
              <w:widowControl w:val="0"/>
            </w:pPr>
            <w:proofErr w:type="spellStart"/>
            <w:r w:rsidRPr="00B21325">
              <w:t>Marialetizia</w:t>
            </w:r>
            <w:proofErr w:type="spellEnd"/>
            <w:r w:rsidRPr="00B21325">
              <w:t xml:space="preserve"> Mari (Trust-IT)</w:t>
            </w:r>
          </w:p>
          <w:p w14:paraId="3D03FF82" w14:textId="77777777" w:rsidR="0018002A" w:rsidRPr="00B21325" w:rsidRDefault="0018002A">
            <w:pPr>
              <w:widowControl w:val="0"/>
            </w:pPr>
            <w:r w:rsidRPr="00B21325">
              <w:t xml:space="preserve">Sara </w:t>
            </w:r>
            <w:proofErr w:type="spellStart"/>
            <w:r w:rsidRPr="00B21325">
              <w:t>Pittonet</w:t>
            </w:r>
            <w:proofErr w:type="spellEnd"/>
            <w:r w:rsidRPr="00B21325">
              <w:t xml:space="preserve"> </w:t>
            </w:r>
            <w:proofErr w:type="spellStart"/>
            <w:r w:rsidRPr="00B21325">
              <w:t>Gaiarin</w:t>
            </w:r>
            <w:proofErr w:type="spellEnd"/>
            <w:r w:rsidRPr="00B21325">
              <w:t xml:space="preserve"> (Trust-IT)</w:t>
            </w:r>
          </w:p>
          <w:p w14:paraId="73FC4196" w14:textId="53545FDA" w:rsidR="0018002A" w:rsidRPr="00B21325" w:rsidRDefault="0018002A">
            <w:pPr>
              <w:widowControl w:val="0"/>
            </w:pPr>
            <w:r w:rsidRPr="00B21325">
              <w:t>Diego Simoni (Trust-IT)</w:t>
            </w:r>
          </w:p>
          <w:p w14:paraId="5A247B45" w14:textId="0A677AF1" w:rsidR="0018002A" w:rsidRPr="00B21325" w:rsidRDefault="7E84C14D" w:rsidP="32E4165F">
            <w:pPr>
              <w:widowControl w:val="0"/>
            </w:pPr>
            <w:r w:rsidRPr="00B21325">
              <w:t>Diego Domenici (Trust-IT)</w:t>
            </w:r>
          </w:p>
          <w:p w14:paraId="5D6DEFF9" w14:textId="0D714E10" w:rsidR="0018002A" w:rsidRPr="00B21325" w:rsidRDefault="72CD09F7" w:rsidP="5872B066">
            <w:pPr>
              <w:widowControl w:val="0"/>
            </w:pPr>
            <w:r w:rsidRPr="00B21325">
              <w:t>Joanne Ahern (Trust-IT)</w:t>
            </w:r>
          </w:p>
        </w:tc>
      </w:tr>
      <w:tr w:rsidR="0018002A" w:rsidRPr="00B21325" w14:paraId="6E0EDB3E" w14:textId="77777777" w:rsidTr="003538C9">
        <w:trPr>
          <w:trHeight w:val="1199"/>
        </w:trPr>
        <w:tc>
          <w:tcPr>
            <w:tcW w:w="1551" w:type="dxa"/>
          </w:tcPr>
          <w:p w14:paraId="454B3308" w14:textId="77777777" w:rsidR="0018002A" w:rsidRPr="00B21325" w:rsidRDefault="0018002A">
            <w:pPr>
              <w:rPr>
                <w:b/>
              </w:rPr>
            </w:pPr>
            <w:r w:rsidRPr="00B21325">
              <w:rPr>
                <w:b/>
              </w:rPr>
              <w:t>Graphic and web designers</w:t>
            </w:r>
          </w:p>
        </w:tc>
        <w:tc>
          <w:tcPr>
            <w:tcW w:w="4294" w:type="dxa"/>
          </w:tcPr>
          <w:p w14:paraId="70F18608" w14:textId="77777777" w:rsidR="0018002A" w:rsidRPr="00B21325" w:rsidRDefault="0018002A">
            <w:r w:rsidRPr="00B21325">
              <w:t xml:space="preserve">Carries out the technical development of the </w:t>
            </w:r>
            <w:proofErr w:type="spellStart"/>
            <w:r w:rsidRPr="00B21325">
              <w:t>DestinE</w:t>
            </w:r>
            <w:proofErr w:type="spellEnd"/>
            <w:r w:rsidRPr="00B21325">
              <w:t xml:space="preserve"> Joint Website. </w:t>
            </w:r>
          </w:p>
        </w:tc>
        <w:tc>
          <w:tcPr>
            <w:tcW w:w="3155" w:type="dxa"/>
          </w:tcPr>
          <w:p w14:paraId="7CAFCFB9" w14:textId="77777777" w:rsidR="0018002A" w:rsidRPr="00B21325" w:rsidRDefault="0018002A">
            <w:pPr>
              <w:widowControl w:val="0"/>
            </w:pPr>
            <w:r w:rsidRPr="00B21325">
              <w:t>Alessandro Petrocelli (Trust-IT)</w:t>
            </w:r>
          </w:p>
          <w:p w14:paraId="7FC0DEEB" w14:textId="77777777" w:rsidR="0018002A" w:rsidRPr="00B21325" w:rsidRDefault="0018002A">
            <w:pPr>
              <w:widowControl w:val="0"/>
            </w:pPr>
            <w:r w:rsidRPr="00B21325">
              <w:t>Luca Di Fiore (Trust-IT)</w:t>
            </w:r>
          </w:p>
          <w:p w14:paraId="2534E12C" w14:textId="77777777" w:rsidR="0018002A" w:rsidRPr="00B21325" w:rsidRDefault="0018002A">
            <w:pPr>
              <w:widowControl w:val="0"/>
            </w:pPr>
            <w:r w:rsidRPr="00B21325">
              <w:t>Riccardo Giuntini (Trust-IT)</w:t>
            </w:r>
          </w:p>
          <w:p w14:paraId="78AF1BF0" w14:textId="77777777" w:rsidR="0018002A" w:rsidRPr="00B21325" w:rsidRDefault="0018002A">
            <w:pPr>
              <w:widowControl w:val="0"/>
            </w:pPr>
            <w:r w:rsidRPr="00B21325">
              <w:t>Christian Attanasio (Trust-IT)</w:t>
            </w:r>
          </w:p>
          <w:p w14:paraId="70CFC6E9" w14:textId="77777777" w:rsidR="0018002A" w:rsidRPr="00B21325" w:rsidRDefault="0018002A">
            <w:pPr>
              <w:widowControl w:val="0"/>
            </w:pPr>
            <w:r w:rsidRPr="00B21325">
              <w:t xml:space="preserve">Lorenzo </w:t>
            </w:r>
            <w:proofErr w:type="spellStart"/>
            <w:r w:rsidRPr="00B21325">
              <w:t>Calamai</w:t>
            </w:r>
            <w:proofErr w:type="spellEnd"/>
            <w:r w:rsidRPr="00B21325">
              <w:t xml:space="preserve"> (Trust-IT)</w:t>
            </w:r>
          </w:p>
        </w:tc>
      </w:tr>
      <w:tr w:rsidR="0018002A" w:rsidRPr="00B21325" w14:paraId="19004CC3" w14:textId="77777777" w:rsidTr="003538C9">
        <w:tc>
          <w:tcPr>
            <w:tcW w:w="1551" w:type="dxa"/>
          </w:tcPr>
          <w:p w14:paraId="4AFDCA71" w14:textId="77777777" w:rsidR="0018002A" w:rsidRPr="00B21325" w:rsidRDefault="0018002A">
            <w:pPr>
              <w:rPr>
                <w:b/>
              </w:rPr>
            </w:pPr>
            <w:r w:rsidRPr="00B21325">
              <w:rPr>
                <w:b/>
              </w:rPr>
              <w:t>Subject Matter Experts</w:t>
            </w:r>
          </w:p>
        </w:tc>
        <w:tc>
          <w:tcPr>
            <w:tcW w:w="4294" w:type="dxa"/>
          </w:tcPr>
          <w:p w14:paraId="054C20B4" w14:textId="77777777" w:rsidR="0018002A" w:rsidRPr="00B21325" w:rsidRDefault="0018002A">
            <w:r w:rsidRPr="00B21325">
              <w:t>Subject matter experts are asked to support content creators and validate content from a scientific and technological point of view. These are mainly selected amongst the 3Es and/or amongst community experts on an ad hoc basis.</w:t>
            </w:r>
          </w:p>
        </w:tc>
        <w:tc>
          <w:tcPr>
            <w:tcW w:w="3155" w:type="dxa"/>
          </w:tcPr>
          <w:p w14:paraId="548F5016" w14:textId="77777777" w:rsidR="0018002A" w:rsidRPr="00B21325" w:rsidRDefault="0018002A">
            <w:pPr>
              <w:widowControl w:val="0"/>
            </w:pPr>
            <w:r w:rsidRPr="00B21325">
              <w:t>To be sourced ad-hoc</w:t>
            </w:r>
          </w:p>
        </w:tc>
      </w:tr>
    </w:tbl>
    <w:p w14:paraId="3B8D967A" w14:textId="77777777" w:rsidR="0018002A" w:rsidRPr="00B21325" w:rsidRDefault="0018002A" w:rsidP="0018002A"/>
    <w:p w14:paraId="41D2A4A8" w14:textId="02FB5093" w:rsidR="0018002A" w:rsidRPr="00B21325" w:rsidRDefault="0018002A" w:rsidP="005A4B60">
      <w:pPr>
        <w:pStyle w:val="Heading3"/>
      </w:pPr>
      <w:bookmarkStart w:id="76" w:name="_x43soear1c8w" w:colFirst="0" w:colLast="0"/>
      <w:bookmarkEnd w:id="76"/>
      <w:r w:rsidRPr="00B21325">
        <w:t>Editorial process</w:t>
      </w:r>
    </w:p>
    <w:p w14:paraId="288A6382" w14:textId="7E4EDC7C" w:rsidR="0018002A" w:rsidRPr="00B21325" w:rsidRDefault="0018002A" w:rsidP="0018002A">
      <w:r w:rsidRPr="00B21325">
        <w:t xml:space="preserve">The editorial process is the process by which the editorial board creates, develops, </w:t>
      </w:r>
      <w:proofErr w:type="gramStart"/>
      <w:r w:rsidRPr="00B21325">
        <w:t>approves</w:t>
      </w:r>
      <w:proofErr w:type="gramEnd"/>
      <w:r w:rsidRPr="00B21325">
        <w:t xml:space="preserve"> and publishes content. The editorial process uses Jira to control the editorial and approval workflow, which is complemented by a monthly conference call to discuss any issues or needed adjustments to the process and strategy. The editorial process follows the following steps:</w:t>
      </w:r>
    </w:p>
    <w:p w14:paraId="60183091" w14:textId="77777777" w:rsidR="0018002A" w:rsidRPr="00B21325" w:rsidRDefault="0018002A" w:rsidP="0018002A">
      <w:r w:rsidRPr="00B21325">
        <w:rPr>
          <w:b/>
        </w:rPr>
        <w:t>Step 1 - Content Request</w:t>
      </w:r>
      <w:r w:rsidRPr="00B21325">
        <w:t>: Any editorial board member can create a request for content to be published or modified on the website. This is done simply by creating an “issue” on Jira, and filling in the following important information:</w:t>
      </w:r>
    </w:p>
    <w:p w14:paraId="1B0C0950" w14:textId="77777777" w:rsidR="0018002A" w:rsidRPr="00B21325" w:rsidRDefault="0018002A" w:rsidP="00052CC7">
      <w:pPr>
        <w:numPr>
          <w:ilvl w:val="0"/>
          <w:numId w:val="39"/>
        </w:numPr>
        <w:spacing w:after="0"/>
        <w:jc w:val="left"/>
      </w:pPr>
      <w:r w:rsidRPr="00B21325">
        <w:t>Type of content - Blog/Event/News, New Webpage/Section, New Website Feature or Website Error/Bug)</w:t>
      </w:r>
    </w:p>
    <w:p w14:paraId="37CE0559" w14:textId="77777777" w:rsidR="0018002A" w:rsidRPr="00B21325" w:rsidRDefault="0018002A" w:rsidP="00052CC7">
      <w:pPr>
        <w:numPr>
          <w:ilvl w:val="0"/>
          <w:numId w:val="39"/>
        </w:numPr>
        <w:spacing w:after="0"/>
        <w:jc w:val="left"/>
      </w:pPr>
      <w:r w:rsidRPr="00B21325">
        <w:t>A summary - short title which briefly explains the request)</w:t>
      </w:r>
    </w:p>
    <w:p w14:paraId="75B00584" w14:textId="77777777" w:rsidR="0018002A" w:rsidRPr="00B21325" w:rsidRDefault="0018002A" w:rsidP="00052CC7">
      <w:pPr>
        <w:numPr>
          <w:ilvl w:val="0"/>
          <w:numId w:val="39"/>
        </w:numPr>
        <w:spacing w:after="0"/>
        <w:jc w:val="left"/>
      </w:pPr>
      <w:r w:rsidRPr="00B21325">
        <w:t xml:space="preserve">Description - a detailed explanation of what is required, including attachments, images or links to make the task as clear and easy as </w:t>
      </w:r>
      <w:proofErr w:type="gramStart"/>
      <w:r w:rsidRPr="00B21325">
        <w:t>possible</w:t>
      </w:r>
      <w:proofErr w:type="gramEnd"/>
    </w:p>
    <w:p w14:paraId="7CD07F27" w14:textId="77777777" w:rsidR="0018002A" w:rsidRPr="00B21325" w:rsidRDefault="0018002A" w:rsidP="00052CC7">
      <w:pPr>
        <w:numPr>
          <w:ilvl w:val="0"/>
          <w:numId w:val="39"/>
        </w:numPr>
        <w:spacing w:after="0"/>
        <w:jc w:val="left"/>
      </w:pPr>
      <w:r w:rsidRPr="00B21325">
        <w:t xml:space="preserve">Entrusted Entity/s - which EE/s is the content related to. This is important both to track published content for balance and to know who will need to approve the content before </w:t>
      </w:r>
      <w:proofErr w:type="gramStart"/>
      <w:r w:rsidRPr="00B21325">
        <w:t>publishing</w:t>
      </w:r>
      <w:proofErr w:type="gramEnd"/>
      <w:r w:rsidRPr="00B21325">
        <w:t xml:space="preserve"> </w:t>
      </w:r>
    </w:p>
    <w:p w14:paraId="65AAF214" w14:textId="77777777" w:rsidR="0018002A" w:rsidRPr="00B21325" w:rsidRDefault="0018002A" w:rsidP="00052CC7">
      <w:pPr>
        <w:numPr>
          <w:ilvl w:val="0"/>
          <w:numId w:val="39"/>
        </w:numPr>
        <w:spacing w:after="0"/>
        <w:jc w:val="left"/>
      </w:pPr>
      <w:r w:rsidRPr="00B21325">
        <w:t>Needs EC Approval - this must be checked if the content is of a political nature (including policy, budget etc.)</w:t>
      </w:r>
    </w:p>
    <w:p w14:paraId="6A15CD4B" w14:textId="77777777" w:rsidR="0018002A" w:rsidRPr="00B21325" w:rsidRDefault="0018002A" w:rsidP="00052CC7">
      <w:pPr>
        <w:numPr>
          <w:ilvl w:val="0"/>
          <w:numId w:val="39"/>
        </w:numPr>
        <w:spacing w:after="0"/>
        <w:jc w:val="left"/>
      </w:pPr>
      <w:r w:rsidRPr="00B21325">
        <w:lastRenderedPageBreak/>
        <w:t xml:space="preserve">Priority - how important this </w:t>
      </w:r>
      <w:proofErr w:type="gramStart"/>
      <w:r w:rsidRPr="00B21325">
        <w:t>is</w:t>
      </w:r>
      <w:proofErr w:type="gramEnd"/>
    </w:p>
    <w:p w14:paraId="6171A2E4" w14:textId="77777777" w:rsidR="0018002A" w:rsidRPr="00B21325" w:rsidRDefault="0018002A" w:rsidP="00052CC7">
      <w:pPr>
        <w:numPr>
          <w:ilvl w:val="0"/>
          <w:numId w:val="39"/>
        </w:numPr>
        <w:spacing w:after="0"/>
        <w:jc w:val="left"/>
      </w:pPr>
      <w:r w:rsidRPr="00B21325">
        <w:t xml:space="preserve">Due Date - When this content should be </w:t>
      </w:r>
      <w:proofErr w:type="gramStart"/>
      <w:r w:rsidRPr="00B21325">
        <w:t>published</w:t>
      </w:r>
      <w:proofErr w:type="gramEnd"/>
    </w:p>
    <w:p w14:paraId="5F82ED34" w14:textId="77777777" w:rsidR="0018002A" w:rsidRPr="00B21325" w:rsidRDefault="0018002A" w:rsidP="00052CC7">
      <w:pPr>
        <w:numPr>
          <w:ilvl w:val="0"/>
          <w:numId w:val="39"/>
        </w:numPr>
        <w:spacing w:after="0"/>
        <w:jc w:val="left"/>
      </w:pPr>
      <w:r w:rsidRPr="00B21325">
        <w:t>Start Date - When this content should be started (this can be useful when you still need to add more information before the work can start)</w:t>
      </w:r>
    </w:p>
    <w:p w14:paraId="7BEADEEC" w14:textId="3F20F088" w:rsidR="0018002A" w:rsidRPr="00B21325" w:rsidRDefault="0018002A" w:rsidP="0018002A">
      <w:r w:rsidRPr="00B21325">
        <w:t>Once created, the issue will appear with the “To do” status on Jira. The Content Editors will check every new issue and assign them to Content Creators. If necessary</w:t>
      </w:r>
      <w:r w:rsidR="05262974" w:rsidRPr="00B21325">
        <w:t>,</w:t>
      </w:r>
      <w:r w:rsidRPr="00B21325">
        <w:t xml:space="preserve"> they will contact the creator of the issue through the Jira commenting system for any clarifications or potential problems.</w:t>
      </w:r>
    </w:p>
    <w:p w14:paraId="7A861B09" w14:textId="5DBF562D" w:rsidR="0018002A" w:rsidRPr="00B21325" w:rsidRDefault="2B8FDC65" w:rsidP="0018002A">
      <w:r w:rsidRPr="00B21325">
        <w:rPr>
          <w:b/>
          <w:bCs/>
        </w:rPr>
        <w:t>Step 2 - Content Creation</w:t>
      </w:r>
      <w:r w:rsidRPr="00B21325">
        <w:t>: The Content Creators will create the content which is requested with the oversight of the Content Editors. While working on the content they will play the issue into the “In progress” status. If necessary</w:t>
      </w:r>
      <w:r w:rsidR="742DB967" w:rsidRPr="00B21325">
        <w:t>,</w:t>
      </w:r>
      <w:r w:rsidRPr="00B21325">
        <w:t xml:space="preserve"> they will contact the creator of the issue through the Jira commenting system if further clarifications are needed. Once the content has been created it will be linked to the issue either as an attachment or a link to where it can be found and commented on. The Content Creator will then move the issue into the “Testing” status on Jira.</w:t>
      </w:r>
    </w:p>
    <w:p w14:paraId="69A608A2" w14:textId="2A2A11F2" w:rsidR="0018002A" w:rsidRPr="00B21325" w:rsidRDefault="0018002A" w:rsidP="0018002A">
      <w:r w:rsidRPr="00B21325">
        <w:rPr>
          <w:b/>
        </w:rPr>
        <w:t>Step 3 - Content Editor Review</w:t>
      </w:r>
      <w:r w:rsidRPr="00B21325">
        <w:t>: All issues in “Testing” will be reviewed by the content editors for quality. If minor edits are required, they will be performed directly by the Content Editors. If any major edits are required, the issue will be moved back to the “In progress” status, and the Content Editor will explain through the Jira commenting system the further work required sending the issue back to Step 2 of the editorial process. Once the content has been approved by a Content Editor, it will be moved to the “In review - EE” status.</w:t>
      </w:r>
    </w:p>
    <w:p w14:paraId="7EE6A393" w14:textId="0BA5FE83" w:rsidR="0018002A" w:rsidRPr="00B21325" w:rsidRDefault="0018002A" w:rsidP="0018002A">
      <w:r w:rsidRPr="00B21325">
        <w:rPr>
          <w:b/>
          <w:bCs/>
        </w:rPr>
        <w:t>Step 4 - Content Strategist Review</w:t>
      </w:r>
      <w:r w:rsidRPr="00B21325">
        <w:t xml:space="preserve">: When an issue is moved into the “In review - EE” status, </w:t>
      </w:r>
      <w:r w:rsidR="4AB619B5" w:rsidRPr="00B21325">
        <w:t>the title of the issue will include the deadline</w:t>
      </w:r>
      <w:r w:rsidR="365186F4" w:rsidRPr="00B21325">
        <w:t xml:space="preserve"> (5 working days)</w:t>
      </w:r>
      <w:r w:rsidR="4AB619B5" w:rsidRPr="00B21325">
        <w:t xml:space="preserve">. </w:t>
      </w:r>
      <w:r w:rsidR="224EBED2" w:rsidRPr="00B21325">
        <w:t>E</w:t>
      </w:r>
      <w:r w:rsidRPr="00B21325">
        <w:t xml:space="preserve">ach of the selected EEs Content Strategists will be automatically contacted by Jira asking them to review the content. If there are no problems the Content Strategist/s will leave a comment saying “Approved.” If more than one EE is reviewing the content, all relevant Content Strategists must comment before moving the issue onwards ahead of the </w:t>
      </w:r>
      <w:r w:rsidR="427E50CC" w:rsidRPr="00B21325">
        <w:t>5</w:t>
      </w:r>
      <w:r w:rsidRPr="00B21325">
        <w:t xml:space="preserve"> working day schedule.</w:t>
      </w:r>
    </w:p>
    <w:p w14:paraId="2F4EFDC0" w14:textId="199C9C92" w:rsidR="0018002A" w:rsidRPr="00B21325" w:rsidRDefault="0018002A" w:rsidP="0018002A">
      <w:r w:rsidRPr="00B21325">
        <w:t>If there are any problems, the Content Strategist/s will use the Jira commenting system to explain the required changes and will move the issue back to the “In progress” status. In this case, once the Content Creator has implemented the changes, they will move the issue directly back into “In review - EE” status (i.e. without the need to repeat Step 3 - Content Editor Review).</w:t>
      </w:r>
    </w:p>
    <w:p w14:paraId="5E50EA0B" w14:textId="7868D446" w:rsidR="0018002A" w:rsidRPr="00B21325" w:rsidRDefault="0018002A" w:rsidP="32E4165F">
      <w:r w:rsidRPr="00B21325">
        <w:t>Once the issue has been approved by all relevant Content Strategists, the issue can be manually moved along by the Content Creator</w:t>
      </w:r>
      <w:r w:rsidR="2A9444E5" w:rsidRPr="00B21325">
        <w:t>.</w:t>
      </w:r>
      <w:r w:rsidRPr="00B21325">
        <w:t xml:space="preserve"> </w:t>
      </w:r>
      <w:r w:rsidR="7115F767" w:rsidRPr="00B21325">
        <w:t>I</w:t>
      </w:r>
      <w:r w:rsidRPr="00B21325">
        <w:t xml:space="preserve">f no comments have been made over the course of </w:t>
      </w:r>
      <w:r w:rsidR="2D9C533F" w:rsidRPr="00B21325">
        <w:t>5</w:t>
      </w:r>
      <w:r w:rsidRPr="00B21325">
        <w:t xml:space="preserve"> working days</w:t>
      </w:r>
      <w:r w:rsidR="38B93CFE" w:rsidRPr="00B21325">
        <w:t>, the Content Creator will send an email to the relevant Content Strat</w:t>
      </w:r>
      <w:r w:rsidR="58C495A8" w:rsidRPr="00B21325">
        <w:t>eg</w:t>
      </w:r>
      <w:r w:rsidR="38B93CFE" w:rsidRPr="00B21325">
        <w:t>ists informing them that the piece will be published</w:t>
      </w:r>
      <w:r w:rsidR="7A0E460D" w:rsidRPr="00B21325">
        <w:t>/moved to the next step</w:t>
      </w:r>
      <w:r w:rsidR="38B93CFE" w:rsidRPr="00B21325">
        <w:t>. If an out-of-office reply is received, the deadli</w:t>
      </w:r>
      <w:r w:rsidR="4E6E00F1" w:rsidRPr="00B21325">
        <w:t>ne will be extended by 2 working days, otherwise the piece will be published</w:t>
      </w:r>
      <w:r w:rsidR="7E8B1F79" w:rsidRPr="00B21325">
        <w:t>/moved to the next step</w:t>
      </w:r>
      <w:r w:rsidR="4E6E00F1" w:rsidRPr="00B21325">
        <w:t xml:space="preserve">. At the end of the additional 2 </w:t>
      </w:r>
      <w:r w:rsidR="0EC9B09D" w:rsidRPr="00B21325">
        <w:t>w</w:t>
      </w:r>
      <w:r w:rsidR="4E6E00F1" w:rsidRPr="00B21325">
        <w:t>orking days, if no response is received</w:t>
      </w:r>
      <w:r w:rsidRPr="00B21325">
        <w:t xml:space="preserve">, the issue will </w:t>
      </w:r>
      <w:r w:rsidR="7480F0D6" w:rsidRPr="00B21325">
        <w:t>be</w:t>
      </w:r>
      <w:r w:rsidRPr="00B21325">
        <w:t xml:space="preserve"> </w:t>
      </w:r>
      <w:r w:rsidR="6C5FF61F" w:rsidRPr="00B21325">
        <w:t>published/</w:t>
      </w:r>
      <w:r w:rsidRPr="00B21325">
        <w:t>move</w:t>
      </w:r>
      <w:r w:rsidR="3D12E78A" w:rsidRPr="00B21325">
        <w:t>d</w:t>
      </w:r>
      <w:r w:rsidRPr="00B21325">
        <w:t xml:space="preserve"> along. If the issue has </w:t>
      </w:r>
      <w:r w:rsidR="0E21AD45" w:rsidRPr="00B21325">
        <w:t>“</w:t>
      </w:r>
      <w:r w:rsidRPr="00B21325">
        <w:t>Needs EC Approval</w:t>
      </w:r>
      <w:r w:rsidR="3AB6BC8B" w:rsidRPr="00B21325">
        <w:t>”</w:t>
      </w:r>
      <w:r w:rsidRPr="00B21325">
        <w:t xml:space="preserve"> ticked, it will move to Step 5 and the “In review - EC” status. If </w:t>
      </w:r>
      <w:r w:rsidR="61D3288F" w:rsidRPr="00B21325">
        <w:t>not,</w:t>
      </w:r>
      <w:r w:rsidRPr="00B21325">
        <w:t xml:space="preserve"> it will move directly to Step 6 and the “Approved for publishing” status.</w:t>
      </w:r>
    </w:p>
    <w:p w14:paraId="723F9759" w14:textId="109723F9" w:rsidR="682D3265" w:rsidRPr="00B21325" w:rsidRDefault="682D3265" w:rsidP="5872B066">
      <w:r w:rsidRPr="00B21325">
        <w:t>If a piece has been produced based on an already published source and retains at least 80% of the original content even with minor changes, it goes directly to publication</w:t>
      </w:r>
      <w:r w:rsidR="5B6ABA59" w:rsidRPr="00B21325">
        <w:t xml:space="preserve"> but needs to apply the </w:t>
      </w:r>
      <w:proofErr w:type="spellStart"/>
      <w:r w:rsidR="5B6ABA59" w:rsidRPr="00B21325">
        <w:t>DestinE</w:t>
      </w:r>
      <w:proofErr w:type="spellEnd"/>
      <w:r w:rsidR="5B6ABA59" w:rsidRPr="00B21325">
        <w:t xml:space="preserve"> website standards dictated by the Style Guide. </w:t>
      </w:r>
    </w:p>
    <w:p w14:paraId="7BA24637" w14:textId="3A883A12" w:rsidR="0018002A" w:rsidRPr="00B21325" w:rsidRDefault="0018002A" w:rsidP="001E396A">
      <w:pPr>
        <w:ind w:left="720"/>
      </w:pPr>
      <w:r w:rsidRPr="00B21325">
        <w:rPr>
          <w:b/>
        </w:rPr>
        <w:lastRenderedPageBreak/>
        <w:t>Step 4a - Advisor Review</w:t>
      </w:r>
      <w:r w:rsidRPr="00B21325">
        <w:t xml:space="preserve">: Any issues that have been flagged as needing a review by the EC will eventually move into this step. The EC Advisor will receive a notification from Jira whenever an issue is moved into the status “In review - EC.” </w:t>
      </w:r>
    </w:p>
    <w:p w14:paraId="3110F01A" w14:textId="172895D7" w:rsidR="0018002A" w:rsidRPr="00B21325" w:rsidRDefault="0018002A" w:rsidP="001E396A">
      <w:pPr>
        <w:ind w:left="720"/>
      </w:pPr>
      <w:r w:rsidRPr="00B21325">
        <w:t>As in Step 4, if there are any problems, the Advisor will use the Jira commenting system to explain the required changes and will move the issue back to the “In progress” status. In this case, once the Content Creator has implemented the changes, they will move the issue directly back into “In review - EC” status (i.e. without the need to repeat Step 3 or 4 - Content Editor Review &amp; Content Strategist Review).</w:t>
      </w:r>
    </w:p>
    <w:p w14:paraId="71D7DC53" w14:textId="77777777" w:rsidR="0018002A" w:rsidRPr="00B21325" w:rsidRDefault="0018002A" w:rsidP="0018002A">
      <w:pPr>
        <w:ind w:left="720"/>
      </w:pPr>
      <w:r w:rsidRPr="00B21325">
        <w:t>If there are no problems the Advisor will leave a comment saying “Approved.” Then the Content Creator will move the issue to the “Approved for publishing” status.</w:t>
      </w:r>
    </w:p>
    <w:p w14:paraId="012C55EA" w14:textId="77777777" w:rsidR="0018002A" w:rsidRPr="00B21325" w:rsidRDefault="0018002A" w:rsidP="0018002A"/>
    <w:p w14:paraId="25188C9A" w14:textId="689C1260" w:rsidR="0018002A" w:rsidRPr="00B21325" w:rsidRDefault="0018002A" w:rsidP="0018002A">
      <w:r w:rsidRPr="00B21325">
        <w:rPr>
          <w:b/>
          <w:bCs/>
        </w:rPr>
        <w:t>Step 5 - Publishing</w:t>
      </w:r>
      <w:r w:rsidRPr="00B21325">
        <w:t xml:space="preserve">: Any issues in the “Approved for publishing” status are now ready to be published or implemented on the website. The Content Creator should however be aware whether there is a specific date on which the content should be published, and </w:t>
      </w:r>
      <w:r w:rsidR="3F5BEFB4" w:rsidRPr="00B21325">
        <w:t>eventually</w:t>
      </w:r>
      <w:r w:rsidRPr="00B21325">
        <w:t xml:space="preserve"> wait for that date before doing so.</w:t>
      </w:r>
    </w:p>
    <w:p w14:paraId="7A91849B" w14:textId="68A47172" w:rsidR="0018002A" w:rsidRPr="00B21325" w:rsidRDefault="0CE40D64" w:rsidP="0018002A">
      <w:r w:rsidRPr="00B21325">
        <w:t xml:space="preserve">The Content Creator will either publish content directly if </w:t>
      </w:r>
      <w:r w:rsidR="3F25B1BD" w:rsidRPr="00B21325">
        <w:t>able or</w:t>
      </w:r>
      <w:r w:rsidRPr="00B21325">
        <w:t xml:space="preserve"> contact whoever is able to perform the action. Once the publication or implementation is complete, the issue is moved to the “Published” status.</w:t>
      </w:r>
    </w:p>
    <w:p w14:paraId="7D275A17" w14:textId="23AB6462" w:rsidR="0018002A" w:rsidRPr="00B21325" w:rsidRDefault="0018002A" w:rsidP="0018002A">
      <w:r w:rsidRPr="00B21325">
        <w:rPr>
          <w:b/>
        </w:rPr>
        <w:t>Step 7 - Review</w:t>
      </w:r>
      <w:r w:rsidRPr="00B21325">
        <w:t>: Once a month the Editorial Board will meet in a video conference to discuss the editorial content, any problems that have emerged, proposed solutions as well as any potential ways to improve the editorial process.</w:t>
      </w:r>
    </w:p>
    <w:p w14:paraId="69B82C93" w14:textId="77777777" w:rsidR="0018002A" w:rsidRPr="00B21325" w:rsidRDefault="0018002A" w:rsidP="0018002A">
      <w:pPr>
        <w:rPr>
          <w:highlight w:val="yellow"/>
        </w:rPr>
      </w:pPr>
      <w:r w:rsidRPr="00B21325">
        <w:t xml:space="preserve">The meeting will also include a review of the published content to ensure that all EEs are being equally represented by the Joint </w:t>
      </w:r>
      <w:proofErr w:type="spellStart"/>
      <w:r w:rsidRPr="00B21325">
        <w:t>DestinE</w:t>
      </w:r>
      <w:proofErr w:type="spellEnd"/>
      <w:r w:rsidRPr="00B21325">
        <w:t xml:space="preserve"> Website.</w:t>
      </w:r>
    </w:p>
    <w:p w14:paraId="61D0D18D" w14:textId="609A42A9" w:rsidR="40EC0256" w:rsidRPr="00B21325" w:rsidRDefault="40EC0256" w:rsidP="5872B066">
      <w:r w:rsidRPr="00B21325">
        <w:t xml:space="preserve">To expedite reviews, the Lead Editor sends </w:t>
      </w:r>
      <w:r w:rsidR="70030C03" w:rsidRPr="00B21325">
        <w:t xml:space="preserve">a </w:t>
      </w:r>
      <w:r w:rsidRPr="00B21325">
        <w:t>bi-weekly summary of items for each content strategist’s review</w:t>
      </w:r>
      <w:r w:rsidR="55F0FDD0" w:rsidRPr="00B21325">
        <w:t xml:space="preserve"> via email</w:t>
      </w:r>
      <w:r w:rsidRPr="00B21325">
        <w:t xml:space="preserve">. </w:t>
      </w:r>
    </w:p>
    <w:p w14:paraId="5992E5EF" w14:textId="0136BAFA" w:rsidR="0018002A" w:rsidRPr="00B21325" w:rsidRDefault="0018002A" w:rsidP="00447A9D">
      <w:pPr>
        <w:pStyle w:val="Heading2"/>
      </w:pPr>
      <w:bookmarkStart w:id="77" w:name="_syj3xq6v1khh" w:colFirst="0" w:colLast="0"/>
      <w:bookmarkStart w:id="78" w:name="_Toc139297767"/>
      <w:bookmarkStart w:id="79" w:name="_Toc155973218"/>
      <w:bookmarkEnd w:id="77"/>
      <w:r w:rsidRPr="00B21325">
        <w:t>Communication campaigns</w:t>
      </w:r>
      <w:bookmarkEnd w:id="78"/>
      <w:bookmarkEnd w:id="79"/>
    </w:p>
    <w:p w14:paraId="738BD631" w14:textId="77777777" w:rsidR="0018002A" w:rsidRPr="00B21325" w:rsidRDefault="0018002A" w:rsidP="0018002A">
      <w:pPr>
        <w:spacing w:before="240" w:after="240"/>
      </w:pPr>
      <w:r w:rsidRPr="00B21325">
        <w:t xml:space="preserve">To ensure proper support for the implementation of the CBMS and the growth of the </w:t>
      </w:r>
      <w:proofErr w:type="spellStart"/>
      <w:r w:rsidRPr="00B21325">
        <w:t>DestinE</w:t>
      </w:r>
      <w:proofErr w:type="spellEnd"/>
      <w:r w:rsidRPr="00B21325">
        <w:t xml:space="preserve"> Community, the </w:t>
      </w:r>
      <w:proofErr w:type="spellStart"/>
      <w:r w:rsidRPr="00B21325">
        <w:t>DestinE</w:t>
      </w:r>
      <w:proofErr w:type="spellEnd"/>
      <w:r w:rsidRPr="00B21325">
        <w:t xml:space="preserve"> Joint Website and DEUC Communication and Community Building Methodology below has been drawn up to ensure that every single communication activity is connected to the goals of the initiative.</w:t>
      </w:r>
    </w:p>
    <w:p w14:paraId="56A503DF" w14:textId="77777777" w:rsidR="0018002A" w:rsidRPr="00B21325" w:rsidRDefault="0018002A" w:rsidP="0018002A">
      <w:pPr>
        <w:spacing w:before="240" w:after="240"/>
      </w:pPr>
      <w:r w:rsidRPr="00B21325">
        <w:t xml:space="preserve">Every communication and dissemination activity will be mapped to the Attract – Convert – Close – Delight – Promote process. This ensures a logical transition from </w:t>
      </w:r>
      <w:r w:rsidRPr="00B21325">
        <w:rPr>
          <w:b/>
        </w:rPr>
        <w:t>Stranger</w:t>
      </w:r>
      <w:r w:rsidRPr="00B21325">
        <w:t xml:space="preserve">, someone who is not familiar with the project, to </w:t>
      </w:r>
      <w:r w:rsidRPr="00B21325">
        <w:rPr>
          <w:b/>
        </w:rPr>
        <w:t>Visitor</w:t>
      </w:r>
      <w:r w:rsidRPr="00B21325">
        <w:t xml:space="preserve">, someone who interacts with the digital content, to </w:t>
      </w:r>
      <w:r w:rsidRPr="00B21325">
        <w:rPr>
          <w:b/>
        </w:rPr>
        <w:t>Lead</w:t>
      </w:r>
      <w:r w:rsidRPr="00B21325">
        <w:t xml:space="preserve">, </w:t>
      </w:r>
      <w:proofErr w:type="spellStart"/>
      <w:r w:rsidRPr="00B21325">
        <w:t>DestinE’s</w:t>
      </w:r>
      <w:proofErr w:type="spellEnd"/>
      <w:r w:rsidRPr="00B21325">
        <w:t xml:space="preserve"> target stakeholder who has shown interest in what </w:t>
      </w:r>
      <w:proofErr w:type="spellStart"/>
      <w:r w:rsidRPr="00B21325">
        <w:t>DestinE</w:t>
      </w:r>
      <w:proofErr w:type="spellEnd"/>
      <w:r w:rsidRPr="00B21325">
        <w:t xml:space="preserve"> communicates and expressly requested </w:t>
      </w:r>
      <w:proofErr w:type="spellStart"/>
      <w:r w:rsidRPr="00B21325">
        <w:t>DestinE</w:t>
      </w:r>
      <w:proofErr w:type="spellEnd"/>
      <w:r w:rsidRPr="00B21325">
        <w:t xml:space="preserve"> to engage with them, to </w:t>
      </w:r>
      <w:r w:rsidRPr="00B21325">
        <w:rPr>
          <w:b/>
        </w:rPr>
        <w:t>Community Member</w:t>
      </w:r>
      <w:r w:rsidRPr="00B21325">
        <w:t xml:space="preserve">, and finally to </w:t>
      </w:r>
      <w:r w:rsidRPr="00B21325">
        <w:rPr>
          <w:b/>
        </w:rPr>
        <w:t>Promoter</w:t>
      </w:r>
      <w:r w:rsidRPr="00B21325">
        <w:t xml:space="preserve">, a stakeholder who is so pleased with their interactions with </w:t>
      </w:r>
      <w:proofErr w:type="spellStart"/>
      <w:r w:rsidRPr="00B21325">
        <w:t>DestinE</w:t>
      </w:r>
      <w:proofErr w:type="spellEnd"/>
      <w:r w:rsidRPr="00B21325">
        <w:t xml:space="preserve"> that they are happy to promote </w:t>
      </w:r>
      <w:r w:rsidRPr="00B21325">
        <w:lastRenderedPageBreak/>
        <w:t>the initiative’s outputs, services and results. This process ensures an interconnected and efficient communications and community building ecosystem.</w:t>
      </w:r>
    </w:p>
    <w:p w14:paraId="13925569" w14:textId="381BCB08" w:rsidR="0018002A" w:rsidRPr="00B21325" w:rsidRDefault="0CE40D64" w:rsidP="0018002A">
      <w:pPr>
        <w:spacing w:before="240" w:after="240"/>
      </w:pPr>
      <w:r w:rsidRPr="00B21325">
        <w:t xml:space="preserve">Measuring feedback meaningfully through KPIs can be achieved by organising important phases of the DEUC project as campaigns. Under each campaign, specific communication actions are </w:t>
      </w:r>
      <w:r w:rsidR="557061B8" w:rsidRPr="00B21325">
        <w:t>planned,</w:t>
      </w:r>
      <w:r w:rsidRPr="00B21325">
        <w:t xml:space="preserve"> and metrics are measured, which contribute to the achievement of the project’s overall goals. </w:t>
      </w:r>
    </w:p>
    <w:p w14:paraId="6FE356FD" w14:textId="77777777" w:rsidR="0018002A" w:rsidRPr="00B21325" w:rsidRDefault="0018002A" w:rsidP="0018002A">
      <w:r w:rsidRPr="00B21325">
        <w:t xml:space="preserve">All strategic and tactical actions, from concept and design, through development and testing, to digital marketing activities (SEO, newsletters, social media...) are coordinated for a consistent User Experience (UX) and with a continuous optimization towards the project's KPIs, through our Conversion-Rate Optimization (CRO) framework, where the focus is on: </w:t>
      </w:r>
    </w:p>
    <w:p w14:paraId="7F8D0A70" w14:textId="77777777" w:rsidR="0018002A" w:rsidRPr="00B21325" w:rsidRDefault="0018002A" w:rsidP="0018002A">
      <w:r w:rsidRPr="00B21325">
        <w:t>a) increasing the relevance and clarity of the project's Unique Value Proposition (UVP</w:t>
      </w:r>
      <w:proofErr w:type="gramStart"/>
      <w:r w:rsidRPr="00B21325">
        <w:t>);</w:t>
      </w:r>
      <w:proofErr w:type="gramEnd"/>
      <w:r w:rsidRPr="00B21325">
        <w:t xml:space="preserve"> </w:t>
      </w:r>
    </w:p>
    <w:p w14:paraId="1C0087E4" w14:textId="34E88D11" w:rsidR="0018002A" w:rsidRPr="00B21325" w:rsidRDefault="0018002A" w:rsidP="0018002A">
      <w:r w:rsidRPr="00B21325">
        <w:t>b) removing frictions-like distractions and possible anxiety triggers in the user journey towards the conversion. The various target stakeholder groups will be addressed with tailored actions.</w:t>
      </w:r>
    </w:p>
    <w:p w14:paraId="089B4D59" w14:textId="587E2F2C" w:rsidR="0018002A" w:rsidRPr="00B21325" w:rsidRDefault="0CE40D64" w:rsidP="005A4B60">
      <w:pPr>
        <w:pStyle w:val="Heading3"/>
      </w:pPr>
      <w:bookmarkStart w:id="80" w:name="_fohqoauin2o7"/>
      <w:bookmarkEnd w:id="80"/>
      <w:r w:rsidRPr="00B21325">
        <w:t xml:space="preserve">Campaign 1: Awareness-raising and </w:t>
      </w:r>
      <w:proofErr w:type="spellStart"/>
      <w:r w:rsidRPr="00B21325">
        <w:t>DestinE</w:t>
      </w:r>
      <w:proofErr w:type="spellEnd"/>
      <w:r w:rsidRPr="00B21325">
        <w:t xml:space="preserve"> promotion</w:t>
      </w:r>
      <w:r w:rsidR="70A79CA8" w:rsidRPr="00B21325">
        <w:t xml:space="preserve"> (ongoing)</w:t>
      </w:r>
    </w:p>
    <w:tbl>
      <w:tblPr>
        <w:tblStyle w:val="TableGridLight"/>
        <w:tblW w:w="9067" w:type="dxa"/>
        <w:tblLayout w:type="fixed"/>
        <w:tblLook w:val="0600" w:firstRow="0" w:lastRow="0" w:firstColumn="0" w:lastColumn="0" w:noHBand="1" w:noVBand="1"/>
      </w:tblPr>
      <w:tblGrid>
        <w:gridCol w:w="2400"/>
        <w:gridCol w:w="3570"/>
        <w:gridCol w:w="3097"/>
      </w:tblGrid>
      <w:tr w:rsidR="00054EE6" w:rsidRPr="00B21325" w14:paraId="2F326030" w14:textId="7E4926AA" w:rsidTr="003538C9">
        <w:trPr>
          <w:trHeight w:val="420"/>
        </w:trPr>
        <w:tc>
          <w:tcPr>
            <w:tcW w:w="9067" w:type="dxa"/>
            <w:gridSpan w:val="3"/>
          </w:tcPr>
          <w:p w14:paraId="575D396C" w14:textId="40B05C5B" w:rsidR="00054EE6" w:rsidRPr="003538C9" w:rsidRDefault="00054EE6">
            <w:pPr>
              <w:widowControl w:val="0"/>
              <w:pBdr>
                <w:top w:val="nil"/>
                <w:left w:val="nil"/>
                <w:bottom w:val="nil"/>
                <w:right w:val="nil"/>
                <w:between w:val="nil"/>
              </w:pBdr>
              <w:rPr>
                <w:b/>
              </w:rPr>
            </w:pPr>
            <w:r w:rsidRPr="00B21325">
              <w:rPr>
                <w:b/>
              </w:rPr>
              <w:t>Duration</w:t>
            </w:r>
            <w:r w:rsidRPr="00B21325">
              <w:t>: 1 Feb 2023 - 31 Jul 2024</w:t>
            </w:r>
          </w:p>
        </w:tc>
      </w:tr>
      <w:tr w:rsidR="00054EE6" w:rsidRPr="00B21325" w14:paraId="4B2F6BCD" w14:textId="2E70D334" w:rsidTr="003538C9">
        <w:trPr>
          <w:trHeight w:val="420"/>
        </w:trPr>
        <w:tc>
          <w:tcPr>
            <w:tcW w:w="9067" w:type="dxa"/>
            <w:gridSpan w:val="3"/>
          </w:tcPr>
          <w:p w14:paraId="39634C1B" w14:textId="772FDFA0" w:rsidR="00054EE6" w:rsidRPr="003538C9" w:rsidRDefault="00054EE6">
            <w:pPr>
              <w:widowControl w:val="0"/>
              <w:pBdr>
                <w:top w:val="nil"/>
                <w:left w:val="nil"/>
                <w:bottom w:val="nil"/>
                <w:right w:val="nil"/>
                <w:between w:val="nil"/>
              </w:pBdr>
              <w:rPr>
                <w:b/>
              </w:rPr>
            </w:pPr>
            <w:r w:rsidRPr="00B21325">
              <w:rPr>
                <w:b/>
              </w:rPr>
              <w:t>Main Objective</w:t>
            </w:r>
            <w:r w:rsidRPr="00B21325">
              <w:t xml:space="preserve">: Build general interest on the initiative, building a solid basis that can be exploited later when the activities related to </w:t>
            </w:r>
            <w:proofErr w:type="spellStart"/>
            <w:r w:rsidRPr="00B21325">
              <w:t>DestinE</w:t>
            </w:r>
            <w:proofErr w:type="spellEnd"/>
            <w:r w:rsidRPr="00B21325">
              <w:t xml:space="preserve"> will be further developed</w:t>
            </w:r>
          </w:p>
        </w:tc>
      </w:tr>
      <w:tr w:rsidR="00054EE6" w:rsidRPr="00B21325" w14:paraId="4F9F4992" w14:textId="316B75F6" w:rsidTr="003538C9">
        <w:trPr>
          <w:trHeight w:val="420"/>
        </w:trPr>
        <w:tc>
          <w:tcPr>
            <w:tcW w:w="2400" w:type="dxa"/>
          </w:tcPr>
          <w:p w14:paraId="41754981" w14:textId="7D1311DB" w:rsidR="00054EE6" w:rsidRPr="00B21325" w:rsidRDefault="205B9E34">
            <w:pPr>
              <w:widowControl w:val="0"/>
              <w:rPr>
                <w:b/>
              </w:rPr>
            </w:pPr>
            <w:r w:rsidRPr="00B21325">
              <w:rPr>
                <w:b/>
                <w:bCs/>
              </w:rPr>
              <w:t xml:space="preserve">Activity </w:t>
            </w:r>
          </w:p>
        </w:tc>
        <w:tc>
          <w:tcPr>
            <w:tcW w:w="3570" w:type="dxa"/>
          </w:tcPr>
          <w:p w14:paraId="7547694B" w14:textId="35DC64A6" w:rsidR="00054EE6" w:rsidRPr="00B21325" w:rsidRDefault="00054EE6">
            <w:pPr>
              <w:widowControl w:val="0"/>
              <w:rPr>
                <w:b/>
              </w:rPr>
            </w:pPr>
            <w:r w:rsidRPr="00B21325">
              <w:rPr>
                <w:b/>
              </w:rPr>
              <w:t>Target</w:t>
            </w:r>
          </w:p>
        </w:tc>
        <w:tc>
          <w:tcPr>
            <w:tcW w:w="3097" w:type="dxa"/>
          </w:tcPr>
          <w:p w14:paraId="02992328" w14:textId="3D041047" w:rsidR="00054EE6" w:rsidRPr="00B21325" w:rsidRDefault="00054EE6">
            <w:pPr>
              <w:widowControl w:val="0"/>
              <w:rPr>
                <w:b/>
              </w:rPr>
            </w:pPr>
            <w:r w:rsidRPr="00B21325">
              <w:rPr>
                <w:b/>
              </w:rPr>
              <w:t>Results (to date)</w:t>
            </w:r>
          </w:p>
        </w:tc>
      </w:tr>
      <w:tr w:rsidR="002913A3" w:rsidRPr="00B21325" w14:paraId="194B666C" w14:textId="47E65F44" w:rsidTr="003538C9">
        <w:trPr>
          <w:trHeight w:val="420"/>
        </w:trPr>
        <w:tc>
          <w:tcPr>
            <w:tcW w:w="2400" w:type="dxa"/>
            <w:vMerge w:val="restart"/>
          </w:tcPr>
          <w:p w14:paraId="2CD65276" w14:textId="77777777" w:rsidR="002913A3" w:rsidRPr="00B21325" w:rsidRDefault="002913A3">
            <w:pPr>
              <w:widowControl w:val="0"/>
            </w:pPr>
            <w:proofErr w:type="spellStart"/>
            <w:r w:rsidRPr="00B21325">
              <w:t>DestinE</w:t>
            </w:r>
            <w:proofErr w:type="spellEnd"/>
            <w:r w:rsidRPr="00B21325">
              <w:t xml:space="preserve"> Journal Blog Series</w:t>
            </w:r>
          </w:p>
        </w:tc>
        <w:tc>
          <w:tcPr>
            <w:tcW w:w="3570" w:type="dxa"/>
          </w:tcPr>
          <w:p w14:paraId="35264C57" w14:textId="6D45729B" w:rsidR="002913A3" w:rsidRPr="00B21325" w:rsidRDefault="6B875519">
            <w:pPr>
              <w:widowControl w:val="0"/>
            </w:pPr>
            <w:r w:rsidRPr="00B21325">
              <w:t>18 blogs published</w:t>
            </w:r>
          </w:p>
        </w:tc>
        <w:tc>
          <w:tcPr>
            <w:tcW w:w="3097" w:type="dxa"/>
          </w:tcPr>
          <w:p w14:paraId="6BE19436" w14:textId="454F46C6" w:rsidR="002913A3" w:rsidRPr="00B21325" w:rsidRDefault="770732F0">
            <w:pPr>
              <w:widowControl w:val="0"/>
            </w:pPr>
            <w:r w:rsidRPr="00B21325">
              <w:t>7 blogs published</w:t>
            </w:r>
            <w:r w:rsidR="7081734B" w:rsidRPr="00B21325">
              <w:t xml:space="preserve"> (39%)</w:t>
            </w:r>
          </w:p>
        </w:tc>
      </w:tr>
      <w:tr w:rsidR="5872B066" w:rsidRPr="00B21325" w14:paraId="4F5E9F97" w14:textId="77777777" w:rsidTr="003538C9">
        <w:trPr>
          <w:trHeight w:val="420"/>
        </w:trPr>
        <w:tc>
          <w:tcPr>
            <w:tcW w:w="2400" w:type="dxa"/>
            <w:vMerge/>
          </w:tcPr>
          <w:p w14:paraId="71E32B5B" w14:textId="3B4F538F" w:rsidR="00557FE1" w:rsidRPr="00B21325" w:rsidRDefault="00557FE1" w:rsidP="003538C9"/>
        </w:tc>
        <w:tc>
          <w:tcPr>
            <w:tcW w:w="3570" w:type="dxa"/>
          </w:tcPr>
          <w:p w14:paraId="24E399B8" w14:textId="1C4AA676" w:rsidR="2E1FBCFC" w:rsidRPr="00B21325" w:rsidRDefault="2E1FBCFC" w:rsidP="003538C9">
            <w:r w:rsidRPr="00B21325">
              <w:t>1000 total reads/views</w:t>
            </w:r>
          </w:p>
        </w:tc>
        <w:tc>
          <w:tcPr>
            <w:tcW w:w="3097" w:type="dxa"/>
          </w:tcPr>
          <w:p w14:paraId="3B1BC5D6" w14:textId="20884A4C" w:rsidR="2E1FBCFC" w:rsidRPr="00B21325" w:rsidRDefault="2E1FBCFC" w:rsidP="5872B066">
            <w:r w:rsidRPr="00B21325">
              <w:t>2255 total reads/views</w:t>
            </w:r>
            <w:r w:rsidR="0C05B763" w:rsidRPr="00B21325">
              <w:t xml:space="preserve"> (226%)</w:t>
            </w:r>
          </w:p>
        </w:tc>
      </w:tr>
      <w:tr w:rsidR="002913A3" w:rsidRPr="00B21325" w14:paraId="659D252D" w14:textId="47FFCAA9" w:rsidTr="006A61D6">
        <w:trPr>
          <w:trHeight w:val="420"/>
        </w:trPr>
        <w:tc>
          <w:tcPr>
            <w:tcW w:w="2400" w:type="dxa"/>
          </w:tcPr>
          <w:p w14:paraId="7CA4F547" w14:textId="77777777" w:rsidR="002913A3" w:rsidRPr="00B21325" w:rsidRDefault="002913A3">
            <w:pPr>
              <w:widowControl w:val="0"/>
            </w:pPr>
            <w:r w:rsidRPr="00B21325">
              <w:t>Use cases</w:t>
            </w:r>
          </w:p>
        </w:tc>
        <w:tc>
          <w:tcPr>
            <w:tcW w:w="3570" w:type="dxa"/>
          </w:tcPr>
          <w:p w14:paraId="5F629FE6" w14:textId="77777777" w:rsidR="002913A3" w:rsidRPr="00B21325" w:rsidRDefault="002913A3">
            <w:pPr>
              <w:widowControl w:val="0"/>
            </w:pPr>
            <w:r w:rsidRPr="00B21325">
              <w:t>1000 total reads/ views</w:t>
            </w:r>
          </w:p>
        </w:tc>
        <w:tc>
          <w:tcPr>
            <w:tcW w:w="3097" w:type="dxa"/>
          </w:tcPr>
          <w:p w14:paraId="3B0E96BA" w14:textId="137EC554" w:rsidR="002913A3" w:rsidRPr="00B21325" w:rsidRDefault="3A7B48EA">
            <w:pPr>
              <w:widowControl w:val="0"/>
            </w:pPr>
            <w:r w:rsidRPr="00B21325">
              <w:t>Not yet published</w:t>
            </w:r>
            <w:r w:rsidR="77D9720E" w:rsidRPr="00B21325">
              <w:t xml:space="preserve"> (0%)</w:t>
            </w:r>
          </w:p>
        </w:tc>
      </w:tr>
      <w:tr w:rsidR="002913A3" w:rsidRPr="00B21325" w14:paraId="7832B6FD" w14:textId="39B93589" w:rsidTr="003538C9">
        <w:trPr>
          <w:trHeight w:val="420"/>
        </w:trPr>
        <w:tc>
          <w:tcPr>
            <w:tcW w:w="2400" w:type="dxa"/>
            <w:vMerge w:val="restart"/>
          </w:tcPr>
          <w:p w14:paraId="58A81B65" w14:textId="77777777" w:rsidR="002913A3" w:rsidRPr="00B21325" w:rsidRDefault="002913A3">
            <w:pPr>
              <w:widowControl w:val="0"/>
            </w:pPr>
            <w:proofErr w:type="spellStart"/>
            <w:r w:rsidRPr="00B21325">
              <w:t>DestinE</w:t>
            </w:r>
            <w:proofErr w:type="spellEnd"/>
            <w:r w:rsidRPr="00B21325">
              <w:t xml:space="preserve"> Roadshow Webinar</w:t>
            </w:r>
          </w:p>
        </w:tc>
        <w:tc>
          <w:tcPr>
            <w:tcW w:w="3570" w:type="dxa"/>
          </w:tcPr>
          <w:p w14:paraId="442FC8AF" w14:textId="76E0C3F9" w:rsidR="002913A3" w:rsidRPr="00B21325" w:rsidRDefault="6B875519">
            <w:pPr>
              <w:widowControl w:val="0"/>
            </w:pPr>
            <w:r w:rsidRPr="00B21325">
              <w:t xml:space="preserve">6 organised, </w:t>
            </w:r>
          </w:p>
        </w:tc>
        <w:tc>
          <w:tcPr>
            <w:tcW w:w="3097" w:type="dxa"/>
          </w:tcPr>
          <w:p w14:paraId="1147AC0D" w14:textId="0DCAB203" w:rsidR="002913A3" w:rsidRPr="00B21325" w:rsidRDefault="3CE18907">
            <w:pPr>
              <w:widowControl w:val="0"/>
            </w:pPr>
            <w:r w:rsidRPr="00B21325">
              <w:t>1</w:t>
            </w:r>
            <w:r w:rsidR="26A93BA4" w:rsidRPr="00B21325">
              <w:t xml:space="preserve"> webinar held</w:t>
            </w:r>
            <w:r w:rsidR="4838984E" w:rsidRPr="00B21325">
              <w:t xml:space="preserve"> (17%)</w:t>
            </w:r>
          </w:p>
        </w:tc>
      </w:tr>
      <w:tr w:rsidR="5872B066" w:rsidRPr="00B21325" w14:paraId="68A01345" w14:textId="77777777" w:rsidTr="006A61D6">
        <w:trPr>
          <w:trHeight w:val="420"/>
        </w:trPr>
        <w:tc>
          <w:tcPr>
            <w:tcW w:w="2400" w:type="dxa"/>
            <w:vMerge/>
          </w:tcPr>
          <w:p w14:paraId="7B2EC324" w14:textId="77777777" w:rsidR="00557FE1" w:rsidRPr="00B21325" w:rsidRDefault="00557FE1"/>
        </w:tc>
        <w:tc>
          <w:tcPr>
            <w:tcW w:w="3570" w:type="dxa"/>
          </w:tcPr>
          <w:p w14:paraId="7FBB7F82" w14:textId="0935E72E" w:rsidR="592BBBA6" w:rsidRPr="00B21325" w:rsidRDefault="592BBBA6" w:rsidP="5872B066">
            <w:r w:rsidRPr="00B21325">
              <w:t>min. 40 attendees each</w:t>
            </w:r>
          </w:p>
        </w:tc>
        <w:tc>
          <w:tcPr>
            <w:tcW w:w="3097" w:type="dxa"/>
          </w:tcPr>
          <w:p w14:paraId="7A635AE0" w14:textId="3094B04E" w:rsidR="592BBBA6" w:rsidRPr="00B21325" w:rsidRDefault="592BBBA6" w:rsidP="5872B066">
            <w:r w:rsidRPr="00B21325">
              <w:t>271 attendees</w:t>
            </w:r>
            <w:r w:rsidR="553DDC2D" w:rsidRPr="00B21325">
              <w:t xml:space="preserve"> (542%)</w:t>
            </w:r>
          </w:p>
        </w:tc>
      </w:tr>
      <w:tr w:rsidR="002913A3" w:rsidRPr="00B21325" w14:paraId="7F601893" w14:textId="05A03C0D" w:rsidTr="003538C9">
        <w:trPr>
          <w:trHeight w:val="420"/>
        </w:trPr>
        <w:tc>
          <w:tcPr>
            <w:tcW w:w="2400" w:type="dxa"/>
          </w:tcPr>
          <w:p w14:paraId="4CA30ACF" w14:textId="27CB0FC2" w:rsidR="002913A3" w:rsidRPr="00B21325" w:rsidRDefault="00A6289A">
            <w:pPr>
              <w:widowControl w:val="0"/>
            </w:pPr>
            <w:r w:rsidRPr="00B21325">
              <w:t>Community members</w:t>
            </w:r>
            <w:r w:rsidR="004C466D" w:rsidRPr="00B21325">
              <w:t xml:space="preserve"> (1</w:t>
            </w:r>
            <w:r w:rsidR="004C466D" w:rsidRPr="00B21325">
              <w:rPr>
                <w:vertAlign w:val="superscript"/>
              </w:rPr>
              <w:t>st</w:t>
            </w:r>
            <w:r w:rsidR="004C466D" w:rsidRPr="00B21325">
              <w:t xml:space="preserve"> target)</w:t>
            </w:r>
          </w:p>
        </w:tc>
        <w:tc>
          <w:tcPr>
            <w:tcW w:w="3570" w:type="dxa"/>
          </w:tcPr>
          <w:p w14:paraId="25E28DA1" w14:textId="3AF9430C" w:rsidR="002913A3" w:rsidRPr="00B21325" w:rsidRDefault="6B875519">
            <w:pPr>
              <w:widowControl w:val="0"/>
            </w:pPr>
            <w:r w:rsidRPr="00B21325">
              <w:t>400</w:t>
            </w:r>
            <w:r w:rsidR="56E9F1EB" w:rsidRPr="00B21325">
              <w:t xml:space="preserve"> </w:t>
            </w:r>
            <w:r w:rsidR="00A6289A" w:rsidRPr="00B21325">
              <w:t>members</w:t>
            </w:r>
          </w:p>
        </w:tc>
        <w:tc>
          <w:tcPr>
            <w:tcW w:w="3097" w:type="dxa"/>
          </w:tcPr>
          <w:p w14:paraId="6F2C8394" w14:textId="6BB52E58" w:rsidR="002913A3" w:rsidRPr="00B21325" w:rsidRDefault="3B2228AB">
            <w:pPr>
              <w:widowControl w:val="0"/>
            </w:pPr>
            <w:r w:rsidRPr="00B21325">
              <w:t>1147</w:t>
            </w:r>
            <w:r w:rsidR="573C5EA8" w:rsidRPr="00B21325">
              <w:t xml:space="preserve"> </w:t>
            </w:r>
            <w:r w:rsidR="00A6289A" w:rsidRPr="00B21325">
              <w:t>members</w:t>
            </w:r>
            <w:r w:rsidR="5993B4BA" w:rsidRPr="00B21325">
              <w:t xml:space="preserve"> (287%)</w:t>
            </w:r>
          </w:p>
        </w:tc>
      </w:tr>
      <w:tr w:rsidR="00360C98" w:rsidRPr="00B21325" w14:paraId="49827EFA" w14:textId="77777777" w:rsidTr="006A61D6">
        <w:trPr>
          <w:trHeight w:val="420"/>
        </w:trPr>
        <w:tc>
          <w:tcPr>
            <w:tcW w:w="2400" w:type="dxa"/>
          </w:tcPr>
          <w:p w14:paraId="44721139" w14:textId="386CB426" w:rsidR="00360C98" w:rsidRPr="00B21325" w:rsidRDefault="00360C98">
            <w:pPr>
              <w:widowControl w:val="0"/>
            </w:pPr>
            <w:r w:rsidRPr="00B21325">
              <w:t>Community members (</w:t>
            </w:r>
            <w:r w:rsidR="004C466D" w:rsidRPr="00B21325">
              <w:t>2</w:t>
            </w:r>
            <w:r w:rsidR="004C466D" w:rsidRPr="00B21325">
              <w:rPr>
                <w:vertAlign w:val="superscript"/>
              </w:rPr>
              <w:t>nd</w:t>
            </w:r>
            <w:r w:rsidR="004C466D" w:rsidRPr="00B21325">
              <w:t xml:space="preserve"> target)</w:t>
            </w:r>
            <w:r w:rsidR="00981A4D" w:rsidRPr="00B21325">
              <w:rPr>
                <w:rStyle w:val="FootnoteReference"/>
              </w:rPr>
              <w:footnoteReference w:id="3"/>
            </w:r>
          </w:p>
        </w:tc>
        <w:tc>
          <w:tcPr>
            <w:tcW w:w="3570" w:type="dxa"/>
          </w:tcPr>
          <w:p w14:paraId="670B81A9" w14:textId="36A86847" w:rsidR="00360C98" w:rsidRPr="00B21325" w:rsidRDefault="004C466D">
            <w:pPr>
              <w:widowControl w:val="0"/>
            </w:pPr>
            <w:r w:rsidRPr="00B21325">
              <w:t>2500 members</w:t>
            </w:r>
          </w:p>
        </w:tc>
        <w:tc>
          <w:tcPr>
            <w:tcW w:w="3097" w:type="dxa"/>
          </w:tcPr>
          <w:p w14:paraId="3F7A14F3" w14:textId="52F0A844" w:rsidR="00360C98" w:rsidRPr="00B21325" w:rsidRDefault="0098331B">
            <w:pPr>
              <w:widowControl w:val="0"/>
            </w:pPr>
            <w:r w:rsidRPr="00B21325">
              <w:t>1147 members (</w:t>
            </w:r>
            <w:r w:rsidR="00981A4D" w:rsidRPr="00B21325">
              <w:t>46</w:t>
            </w:r>
            <w:r w:rsidRPr="00B21325">
              <w:t>%)</w:t>
            </w:r>
          </w:p>
        </w:tc>
      </w:tr>
      <w:tr w:rsidR="002913A3" w:rsidRPr="00B21325" w14:paraId="1FFAE3BA" w14:textId="19C0C233" w:rsidTr="003538C9">
        <w:trPr>
          <w:trHeight w:val="420"/>
        </w:trPr>
        <w:tc>
          <w:tcPr>
            <w:tcW w:w="2400" w:type="dxa"/>
          </w:tcPr>
          <w:p w14:paraId="249BBD5C" w14:textId="77777777" w:rsidR="002913A3" w:rsidRPr="00B21325" w:rsidRDefault="002913A3">
            <w:pPr>
              <w:widowControl w:val="0"/>
            </w:pPr>
            <w:r w:rsidRPr="00B21325">
              <w:t>Newsletters</w:t>
            </w:r>
          </w:p>
        </w:tc>
        <w:tc>
          <w:tcPr>
            <w:tcW w:w="3570" w:type="dxa"/>
          </w:tcPr>
          <w:p w14:paraId="05BC32F0" w14:textId="77777777" w:rsidR="002913A3" w:rsidRPr="00B21325" w:rsidRDefault="002913A3">
            <w:pPr>
              <w:widowControl w:val="0"/>
            </w:pPr>
            <w:r w:rsidRPr="00B21325">
              <w:t>6 sent, quarterly</w:t>
            </w:r>
          </w:p>
        </w:tc>
        <w:tc>
          <w:tcPr>
            <w:tcW w:w="3097" w:type="dxa"/>
          </w:tcPr>
          <w:p w14:paraId="12E6D4B4" w14:textId="3F033205" w:rsidR="002913A3" w:rsidRPr="00B21325" w:rsidRDefault="488618DD">
            <w:pPr>
              <w:widowControl w:val="0"/>
            </w:pPr>
            <w:r w:rsidRPr="00B21325">
              <w:t>4 newsletters sent</w:t>
            </w:r>
            <w:r w:rsidR="1D51595D" w:rsidRPr="00B21325">
              <w:t xml:space="preserve"> (67%)</w:t>
            </w:r>
          </w:p>
        </w:tc>
      </w:tr>
      <w:tr w:rsidR="002913A3" w:rsidRPr="00B21325" w14:paraId="43412BD4" w14:textId="3C7ABD61" w:rsidTr="003538C9">
        <w:trPr>
          <w:trHeight w:val="420"/>
        </w:trPr>
        <w:tc>
          <w:tcPr>
            <w:tcW w:w="2400" w:type="dxa"/>
          </w:tcPr>
          <w:p w14:paraId="76FF156F" w14:textId="77777777" w:rsidR="002913A3" w:rsidRPr="00B21325" w:rsidRDefault="002913A3">
            <w:pPr>
              <w:widowControl w:val="0"/>
            </w:pPr>
            <w:r w:rsidRPr="00B21325">
              <w:t xml:space="preserve">Third-party events with </w:t>
            </w:r>
            <w:proofErr w:type="spellStart"/>
            <w:r w:rsidRPr="00B21325">
              <w:t>DestinE</w:t>
            </w:r>
            <w:proofErr w:type="spellEnd"/>
            <w:r w:rsidRPr="00B21325">
              <w:t xml:space="preserve"> visibility</w:t>
            </w:r>
          </w:p>
        </w:tc>
        <w:tc>
          <w:tcPr>
            <w:tcW w:w="3570" w:type="dxa"/>
          </w:tcPr>
          <w:p w14:paraId="32E62C60" w14:textId="77777777" w:rsidR="002913A3" w:rsidRPr="00B21325" w:rsidRDefault="002913A3">
            <w:pPr>
              <w:widowControl w:val="0"/>
            </w:pPr>
            <w:r w:rsidRPr="00B21325">
              <w:t>6</w:t>
            </w:r>
          </w:p>
        </w:tc>
        <w:tc>
          <w:tcPr>
            <w:tcW w:w="3097" w:type="dxa"/>
          </w:tcPr>
          <w:p w14:paraId="4BC010B9" w14:textId="504083BF" w:rsidR="002913A3" w:rsidRPr="00B21325" w:rsidRDefault="07BE9332">
            <w:pPr>
              <w:widowControl w:val="0"/>
            </w:pPr>
            <w:r w:rsidRPr="00B21325">
              <w:t>10</w:t>
            </w:r>
            <w:r w:rsidR="1C836CAC" w:rsidRPr="00B21325">
              <w:t xml:space="preserve"> (167%)</w:t>
            </w:r>
          </w:p>
        </w:tc>
      </w:tr>
      <w:tr w:rsidR="002913A3" w:rsidRPr="00B21325" w14:paraId="0FA32494" w14:textId="224E64EC" w:rsidTr="003538C9">
        <w:trPr>
          <w:trHeight w:val="420"/>
        </w:trPr>
        <w:tc>
          <w:tcPr>
            <w:tcW w:w="2400" w:type="dxa"/>
          </w:tcPr>
          <w:p w14:paraId="363B2C66" w14:textId="77777777" w:rsidR="002913A3" w:rsidRPr="00B21325" w:rsidRDefault="002913A3">
            <w:pPr>
              <w:widowControl w:val="0"/>
            </w:pPr>
            <w:proofErr w:type="spellStart"/>
            <w:r w:rsidRPr="00B21325">
              <w:t>DestinE</w:t>
            </w:r>
            <w:proofErr w:type="spellEnd"/>
            <w:r w:rsidRPr="00B21325">
              <w:t xml:space="preserve"> Promotional Kit</w:t>
            </w:r>
          </w:p>
        </w:tc>
        <w:tc>
          <w:tcPr>
            <w:tcW w:w="3570" w:type="dxa"/>
          </w:tcPr>
          <w:p w14:paraId="17230A5E" w14:textId="2AF05C21" w:rsidR="002913A3" w:rsidRPr="00B21325" w:rsidRDefault="6B875519">
            <w:pPr>
              <w:widowControl w:val="0"/>
            </w:pPr>
            <w:r w:rsidRPr="00B21325">
              <w:t>Visual identity guidelines</w:t>
            </w:r>
            <w:r w:rsidR="173C525F" w:rsidRPr="00B21325">
              <w:t xml:space="preserve"> delivered:</w:t>
            </w:r>
          </w:p>
          <w:p w14:paraId="36516C4D" w14:textId="77777777" w:rsidR="002913A3" w:rsidRPr="00B21325" w:rsidRDefault="6B875519" w:rsidP="003538C9">
            <w:pPr>
              <w:pStyle w:val="ListParagraph"/>
              <w:widowControl w:val="0"/>
              <w:numPr>
                <w:ilvl w:val="0"/>
                <w:numId w:val="1"/>
              </w:numPr>
            </w:pPr>
            <w:r w:rsidRPr="00B21325">
              <w:t>1 rollup banner</w:t>
            </w:r>
          </w:p>
          <w:p w14:paraId="6CB489A1" w14:textId="77777777" w:rsidR="002913A3" w:rsidRPr="00B21325" w:rsidRDefault="6B875519" w:rsidP="003538C9">
            <w:pPr>
              <w:pStyle w:val="ListParagraph"/>
              <w:widowControl w:val="0"/>
              <w:numPr>
                <w:ilvl w:val="0"/>
                <w:numId w:val="1"/>
              </w:numPr>
            </w:pPr>
            <w:r w:rsidRPr="00B21325">
              <w:lastRenderedPageBreak/>
              <w:t>5 stakeholder-focused flyers</w:t>
            </w:r>
          </w:p>
          <w:p w14:paraId="6510E683" w14:textId="77777777" w:rsidR="002913A3" w:rsidRPr="00B21325" w:rsidRDefault="6B875519" w:rsidP="003538C9">
            <w:pPr>
              <w:pStyle w:val="ListParagraph"/>
              <w:widowControl w:val="0"/>
              <w:numPr>
                <w:ilvl w:val="0"/>
                <w:numId w:val="1"/>
              </w:numPr>
            </w:pPr>
            <w:r w:rsidRPr="00B21325">
              <w:t>1 detailed brochure</w:t>
            </w:r>
          </w:p>
          <w:p w14:paraId="546827B3" w14:textId="77777777" w:rsidR="002913A3" w:rsidRPr="00B21325" w:rsidRDefault="6B875519" w:rsidP="003538C9">
            <w:pPr>
              <w:pStyle w:val="ListParagraph"/>
              <w:widowControl w:val="0"/>
              <w:numPr>
                <w:ilvl w:val="0"/>
                <w:numId w:val="1"/>
              </w:numPr>
            </w:pPr>
            <w:r w:rsidRPr="00B21325">
              <w:t>1 infographic</w:t>
            </w:r>
          </w:p>
          <w:p w14:paraId="3AC7DE63" w14:textId="77777777" w:rsidR="002913A3" w:rsidRPr="00B21325" w:rsidRDefault="6B875519" w:rsidP="003538C9">
            <w:pPr>
              <w:pStyle w:val="ListParagraph"/>
              <w:widowControl w:val="0"/>
              <w:numPr>
                <w:ilvl w:val="0"/>
                <w:numId w:val="1"/>
              </w:numPr>
            </w:pPr>
            <w:r w:rsidRPr="00B21325">
              <w:t>1 poster</w:t>
            </w:r>
          </w:p>
          <w:p w14:paraId="20AB4612" w14:textId="77777777" w:rsidR="002913A3" w:rsidRPr="00B21325" w:rsidRDefault="6B875519" w:rsidP="003538C9">
            <w:pPr>
              <w:pStyle w:val="ListParagraph"/>
              <w:widowControl w:val="0"/>
              <w:numPr>
                <w:ilvl w:val="0"/>
                <w:numId w:val="1"/>
              </w:numPr>
            </w:pPr>
            <w:r w:rsidRPr="00B21325">
              <w:t>1 slide deck</w:t>
            </w:r>
          </w:p>
          <w:p w14:paraId="65ABECAA" w14:textId="77777777" w:rsidR="002913A3" w:rsidRPr="00B21325" w:rsidRDefault="6B875519" w:rsidP="003538C9">
            <w:pPr>
              <w:pStyle w:val="ListParagraph"/>
              <w:widowControl w:val="0"/>
              <w:numPr>
                <w:ilvl w:val="0"/>
                <w:numId w:val="1"/>
              </w:numPr>
            </w:pPr>
            <w:r w:rsidRPr="00B21325">
              <w:t>1 General video</w:t>
            </w:r>
          </w:p>
        </w:tc>
        <w:tc>
          <w:tcPr>
            <w:tcW w:w="3097" w:type="dxa"/>
          </w:tcPr>
          <w:p w14:paraId="348271CD" w14:textId="77EED44F" w:rsidR="002913A3" w:rsidRPr="00B21325" w:rsidRDefault="1D48D03B" w:rsidP="2055B2AB">
            <w:pPr>
              <w:widowControl w:val="0"/>
              <w:spacing w:line="276" w:lineRule="auto"/>
            </w:pPr>
            <w:r w:rsidRPr="00B21325">
              <w:lastRenderedPageBreak/>
              <w:t>V1 completed</w:t>
            </w:r>
            <w:r w:rsidR="0ED5F462" w:rsidRPr="00B21325">
              <w:t xml:space="preserve"> for 10 of 11 of the materials (91%)</w:t>
            </w:r>
          </w:p>
        </w:tc>
      </w:tr>
    </w:tbl>
    <w:p w14:paraId="3C8A9264" w14:textId="77777777" w:rsidR="0018002A" w:rsidRPr="00B21325" w:rsidRDefault="0018002A" w:rsidP="0018002A">
      <w:pPr>
        <w:rPr>
          <w:b/>
        </w:rPr>
      </w:pPr>
      <w:r w:rsidRPr="00B21325">
        <w:rPr>
          <w:b/>
        </w:rPr>
        <w:t>Messaging</w:t>
      </w:r>
    </w:p>
    <w:p w14:paraId="2B1ECA5E" w14:textId="0AF78272" w:rsidR="0018002A" w:rsidRPr="00B21325" w:rsidRDefault="0018002A" w:rsidP="00052CC7">
      <w:pPr>
        <w:numPr>
          <w:ilvl w:val="0"/>
          <w:numId w:val="26"/>
        </w:numPr>
        <w:spacing w:after="0"/>
        <w:jc w:val="left"/>
        <w:rPr>
          <w:i/>
          <w:iCs/>
        </w:rPr>
      </w:pPr>
      <w:proofErr w:type="spellStart"/>
      <w:r w:rsidRPr="00B21325">
        <w:rPr>
          <w:i/>
          <w:iCs/>
        </w:rPr>
        <w:t>DestinE</w:t>
      </w:r>
      <w:proofErr w:type="spellEnd"/>
      <w:r w:rsidRPr="00B21325">
        <w:rPr>
          <w:i/>
          <w:iCs/>
        </w:rPr>
        <w:t xml:space="preserve"> will develop a </w:t>
      </w:r>
      <w:r w:rsidR="75B052AB" w:rsidRPr="00B21325">
        <w:rPr>
          <w:i/>
          <w:iCs/>
        </w:rPr>
        <w:t>highly accurate</w:t>
      </w:r>
      <w:r w:rsidRPr="00B21325">
        <w:rPr>
          <w:i/>
          <w:iCs/>
        </w:rPr>
        <w:t xml:space="preserve"> digital </w:t>
      </w:r>
      <w:r w:rsidR="5738D7FE" w:rsidRPr="00B21325">
        <w:rPr>
          <w:i/>
          <w:iCs/>
        </w:rPr>
        <w:t>twin</w:t>
      </w:r>
      <w:r w:rsidRPr="00B21325">
        <w:rPr>
          <w:i/>
          <w:iCs/>
        </w:rPr>
        <w:t xml:space="preserve"> of the Earth to monitor and predict environmental change and its impact on human life with unprecedented resolution. (all stakeholders)</w:t>
      </w:r>
    </w:p>
    <w:p w14:paraId="57463464" w14:textId="77777777" w:rsidR="0018002A" w:rsidRPr="00B21325" w:rsidRDefault="0018002A" w:rsidP="00052CC7">
      <w:pPr>
        <w:numPr>
          <w:ilvl w:val="0"/>
          <w:numId w:val="26"/>
        </w:numPr>
        <w:spacing w:after="0"/>
        <w:jc w:val="left"/>
        <w:rPr>
          <w:i/>
        </w:rPr>
      </w:pPr>
      <w:proofErr w:type="spellStart"/>
      <w:r w:rsidRPr="00B21325">
        <w:rPr>
          <w:i/>
        </w:rPr>
        <w:t>DestinE</w:t>
      </w:r>
      <w:proofErr w:type="spellEnd"/>
      <w:r w:rsidRPr="00B21325">
        <w:rPr>
          <w:i/>
        </w:rPr>
        <w:t xml:space="preserve"> will enable interaction and knowledge generation that is tailored to the level of expertise of the users and their specific interests. (all stakeholders)</w:t>
      </w:r>
    </w:p>
    <w:p w14:paraId="3B54BBAB" w14:textId="77777777" w:rsidR="0018002A" w:rsidRPr="00B21325" w:rsidRDefault="0018002A" w:rsidP="00052CC7">
      <w:pPr>
        <w:numPr>
          <w:ilvl w:val="0"/>
          <w:numId w:val="26"/>
        </w:numPr>
        <w:spacing w:after="0"/>
        <w:jc w:val="left"/>
        <w:rPr>
          <w:i/>
        </w:rPr>
      </w:pPr>
      <w:proofErr w:type="spellStart"/>
      <w:r w:rsidRPr="00B21325">
        <w:rPr>
          <w:i/>
        </w:rPr>
        <w:t>DestinE</w:t>
      </w:r>
      <w:proofErr w:type="spellEnd"/>
      <w:r w:rsidRPr="00B21325">
        <w:rPr>
          <w:i/>
        </w:rPr>
        <w:t xml:space="preserve"> will allow policy and decision makers to: (1) Support timely environmental policy decisions at European and Global scale to anticipate environmental disasters and their impact, and (2) Get more accurate understanding and assessment of the socio-economic effects of these changes and the identification of adaptation strategies fostering the green transition of the European Union towards carbon neutrality, in agreement with the goals set forth by the EC in their Green Deal and Digital Strategy (policy makers and actors)</w:t>
      </w:r>
    </w:p>
    <w:p w14:paraId="3CB052B5" w14:textId="6F7768CF" w:rsidR="0018002A" w:rsidRPr="00B21325" w:rsidRDefault="0018002A" w:rsidP="00052CC7">
      <w:pPr>
        <w:numPr>
          <w:ilvl w:val="0"/>
          <w:numId w:val="26"/>
        </w:numPr>
        <w:spacing w:after="0"/>
        <w:jc w:val="left"/>
        <w:rPr>
          <w:i/>
          <w:iCs/>
        </w:rPr>
      </w:pPr>
      <w:proofErr w:type="spellStart"/>
      <w:r w:rsidRPr="00B21325">
        <w:rPr>
          <w:i/>
          <w:iCs/>
        </w:rPr>
        <w:t>DestinE</w:t>
      </w:r>
      <w:proofErr w:type="spellEnd"/>
      <w:r w:rsidRPr="00B21325">
        <w:rPr>
          <w:i/>
          <w:iCs/>
        </w:rPr>
        <w:t xml:space="preserve"> will leverage on EU’s investments and activities in high-performance computing, cloud computing, AI technologies, and high</w:t>
      </w:r>
      <w:r w:rsidR="07F04FCF" w:rsidRPr="00B21325">
        <w:rPr>
          <w:i/>
          <w:iCs/>
        </w:rPr>
        <w:t>-</w:t>
      </w:r>
      <w:r w:rsidRPr="00B21325">
        <w:rPr>
          <w:i/>
          <w:iCs/>
        </w:rPr>
        <w:t>speed connectivity networks enabling cutting-edge science developments. (Policy makers, Funders, and Research and academia)</w:t>
      </w:r>
    </w:p>
    <w:p w14:paraId="5361BD73" w14:textId="77777777" w:rsidR="0018002A" w:rsidRPr="00B21325" w:rsidRDefault="0018002A" w:rsidP="00052CC7">
      <w:pPr>
        <w:numPr>
          <w:ilvl w:val="0"/>
          <w:numId w:val="26"/>
        </w:numPr>
        <w:spacing w:after="0"/>
        <w:jc w:val="left"/>
        <w:rPr>
          <w:i/>
        </w:rPr>
      </w:pPr>
      <w:r w:rsidRPr="00B21325">
        <w:rPr>
          <w:i/>
        </w:rPr>
        <w:t>Build on data provided by the European Copernicus programme and many other major data sources and infrastructures. (Policy makers, Funders, and Research and academia)</w:t>
      </w:r>
    </w:p>
    <w:p w14:paraId="67ADBA7E" w14:textId="77777777" w:rsidR="0018002A" w:rsidRPr="00B21325" w:rsidRDefault="0018002A" w:rsidP="00052CC7">
      <w:pPr>
        <w:numPr>
          <w:ilvl w:val="0"/>
          <w:numId w:val="26"/>
        </w:numPr>
        <w:jc w:val="left"/>
        <w:rPr>
          <w:i/>
          <w:iCs/>
        </w:rPr>
      </w:pPr>
      <w:proofErr w:type="spellStart"/>
      <w:r w:rsidRPr="00B21325">
        <w:rPr>
          <w:i/>
          <w:iCs/>
        </w:rPr>
        <w:t>DestinE</w:t>
      </w:r>
      <w:proofErr w:type="spellEnd"/>
      <w:r w:rsidRPr="00B21325">
        <w:rPr>
          <w:i/>
          <w:iCs/>
        </w:rPr>
        <w:t xml:space="preserve"> will significantly contribute to the implementation of the European Green Deal and European Data Strategy. (Policy makers, Funders, and Research and academia)</w:t>
      </w:r>
    </w:p>
    <w:p w14:paraId="7A34590B" w14:textId="6A23BC23" w:rsidR="55C713FA" w:rsidRPr="003538C9" w:rsidRDefault="55C713FA" w:rsidP="32E4165F">
      <w:pPr>
        <w:spacing w:after="0"/>
        <w:jc w:val="left"/>
        <w:rPr>
          <w:b/>
        </w:rPr>
      </w:pPr>
      <w:proofErr w:type="spellStart"/>
      <w:r w:rsidRPr="003538C9">
        <w:rPr>
          <w:b/>
        </w:rPr>
        <w:t>DestinE</w:t>
      </w:r>
      <w:proofErr w:type="spellEnd"/>
      <w:r w:rsidRPr="003538C9">
        <w:rPr>
          <w:b/>
        </w:rPr>
        <w:t xml:space="preserve"> Journal Topics</w:t>
      </w:r>
    </w:p>
    <w:p w14:paraId="70222ADD" w14:textId="4C37317F" w:rsidR="1B28EBB0" w:rsidRPr="003538C9" w:rsidRDefault="1B28EBB0" w:rsidP="32E4165F">
      <w:pPr>
        <w:jc w:val="left"/>
      </w:pPr>
      <w:r w:rsidRPr="003538C9">
        <w:t xml:space="preserve">The </w:t>
      </w:r>
      <w:proofErr w:type="spellStart"/>
      <w:r w:rsidRPr="003538C9">
        <w:t>DestinE</w:t>
      </w:r>
      <w:proofErr w:type="spellEnd"/>
      <w:r w:rsidRPr="003538C9">
        <w:t xml:space="preserve"> Journal is a monthly blog series focussing on specific themes and featuring contributions or quotes from exper</w:t>
      </w:r>
      <w:r w:rsidR="72A6EA2E" w:rsidRPr="003538C9">
        <w:t xml:space="preserve">ts inside or outside the </w:t>
      </w:r>
      <w:proofErr w:type="spellStart"/>
      <w:r w:rsidR="72A6EA2E" w:rsidRPr="003538C9">
        <w:t>DestinE</w:t>
      </w:r>
      <w:proofErr w:type="spellEnd"/>
      <w:r w:rsidR="72A6EA2E" w:rsidRPr="003538C9">
        <w:t xml:space="preserve"> consortium</w:t>
      </w:r>
      <w:r w:rsidRPr="003538C9">
        <w:t xml:space="preserve"> in various research fields, including climate, high-performance computing, </w:t>
      </w:r>
      <w:r w:rsidR="5E42576D" w:rsidRPr="003538C9">
        <w:t>O</w:t>
      </w:r>
      <w:r w:rsidRPr="003538C9">
        <w:t xml:space="preserve">pen </w:t>
      </w:r>
      <w:r w:rsidR="20694CB1" w:rsidRPr="003538C9">
        <w:t>S</w:t>
      </w:r>
      <w:r w:rsidRPr="003538C9">
        <w:t xml:space="preserve">cience, marine research, biodiversity, and more. By showcasing diverse perspectives and sharing insights, </w:t>
      </w:r>
      <w:r w:rsidR="488DBB74" w:rsidRPr="003538C9">
        <w:t xml:space="preserve">the </w:t>
      </w:r>
      <w:proofErr w:type="spellStart"/>
      <w:r w:rsidRPr="003538C9">
        <w:t>Destin</w:t>
      </w:r>
      <w:r w:rsidR="474F1368" w:rsidRPr="003538C9">
        <w:t>E</w:t>
      </w:r>
      <w:proofErr w:type="spellEnd"/>
      <w:r w:rsidRPr="003538C9">
        <w:t xml:space="preserve"> Journal aims to promote interdisciplinary collaboration and knowledge exchange</w:t>
      </w:r>
      <w:r w:rsidR="6266E94E" w:rsidRPr="003538C9">
        <w:t>, pushing forward</w:t>
      </w:r>
      <w:r w:rsidRPr="003538C9">
        <w:t xml:space="preserve"> thought-provoking articles that will enrich our understanding of cutting-edge research and inspire innovation in the field.</w:t>
      </w:r>
    </w:p>
    <w:p w14:paraId="49A64413" w14:textId="062D279C" w:rsidR="22C9A0E1" w:rsidRPr="003538C9" w:rsidRDefault="22C9A0E1" w:rsidP="32E4165F">
      <w:pPr>
        <w:spacing w:after="0"/>
        <w:jc w:val="left"/>
      </w:pPr>
      <w:r w:rsidRPr="003538C9">
        <w:t xml:space="preserve">Topics are proposed also </w:t>
      </w:r>
      <w:proofErr w:type="gramStart"/>
      <w:r w:rsidRPr="003538C9">
        <w:t>taking into account</w:t>
      </w:r>
      <w:proofErr w:type="gramEnd"/>
      <w:r w:rsidRPr="003538C9">
        <w:t xml:space="preserve"> key happenings and events taking place in specific months (e.g. the </w:t>
      </w:r>
      <w:proofErr w:type="spellStart"/>
      <w:r w:rsidRPr="003538C9">
        <w:t>EuroHPC</w:t>
      </w:r>
      <w:proofErr w:type="spellEnd"/>
      <w:r w:rsidRPr="003538C9">
        <w:t xml:space="preserve"> Summit, the EOSC Symposium, and others).</w:t>
      </w:r>
      <w:r w:rsidR="1A310702" w:rsidRPr="003538C9">
        <w:t xml:space="preserve"> </w:t>
      </w:r>
      <w:r w:rsidRPr="003538C9">
        <w:t xml:space="preserve">Planning and coordination </w:t>
      </w:r>
      <w:r w:rsidR="2F7A927E" w:rsidRPr="003538C9">
        <w:t>for</w:t>
      </w:r>
      <w:r w:rsidRPr="003538C9">
        <w:t xml:space="preserve"> the </w:t>
      </w:r>
      <w:proofErr w:type="spellStart"/>
      <w:r w:rsidRPr="003538C9">
        <w:t>DestinE</w:t>
      </w:r>
      <w:proofErr w:type="spellEnd"/>
      <w:r w:rsidRPr="003538C9">
        <w:t xml:space="preserve"> Journal are carried out via </w:t>
      </w:r>
      <w:r w:rsidR="6F61980E" w:rsidRPr="003538C9">
        <w:t>a dedicated</w:t>
      </w:r>
      <w:r w:rsidRPr="003538C9">
        <w:t xml:space="preserve"> shared working document hosted on the project SharePoint workspace, while implementation is monitored via the Jira system.</w:t>
      </w:r>
    </w:p>
    <w:p w14:paraId="57DC4203" w14:textId="7730ADD8" w:rsidR="79FA88DD" w:rsidRPr="003538C9" w:rsidRDefault="79FA88DD" w:rsidP="32E4165F">
      <w:pPr>
        <w:spacing w:after="0"/>
        <w:jc w:val="left"/>
      </w:pPr>
    </w:p>
    <w:p w14:paraId="2D70A060" w14:textId="1864F526" w:rsidR="22C9A0E1" w:rsidRPr="003538C9" w:rsidRDefault="22C9A0E1" w:rsidP="32E4165F">
      <w:pPr>
        <w:spacing w:after="0"/>
        <w:jc w:val="left"/>
        <w:rPr>
          <w:b/>
        </w:rPr>
      </w:pPr>
      <w:r w:rsidRPr="003538C9">
        <w:rPr>
          <w:b/>
        </w:rPr>
        <w:t>Examples of topics</w:t>
      </w:r>
    </w:p>
    <w:p w14:paraId="60653373" w14:textId="29D8AFEB" w:rsidR="22C9A0E1" w:rsidRPr="003538C9" w:rsidRDefault="22C9A0E1" w:rsidP="00052CC7">
      <w:pPr>
        <w:pStyle w:val="ListParagraph"/>
        <w:numPr>
          <w:ilvl w:val="0"/>
          <w:numId w:val="11"/>
        </w:numPr>
        <w:spacing w:after="0"/>
        <w:jc w:val="left"/>
      </w:pPr>
      <w:r w:rsidRPr="003538C9">
        <w:t>Digital Twin prototypes in Destination Earth</w:t>
      </w:r>
    </w:p>
    <w:p w14:paraId="192D38E5" w14:textId="45FFB4CC" w:rsidR="22C9A0E1" w:rsidRPr="003538C9" w:rsidRDefault="22C9A0E1" w:rsidP="00052CC7">
      <w:pPr>
        <w:pStyle w:val="ListParagraph"/>
        <w:numPr>
          <w:ilvl w:val="0"/>
          <w:numId w:val="11"/>
        </w:numPr>
        <w:spacing w:after="0"/>
        <w:jc w:val="left"/>
      </w:pPr>
      <w:r w:rsidRPr="003538C9">
        <w:t>Destination Earth and Open Science</w:t>
      </w:r>
    </w:p>
    <w:p w14:paraId="637764DA" w14:textId="5F589C5F" w:rsidR="22C9A0E1" w:rsidRPr="003538C9" w:rsidRDefault="22C9A0E1" w:rsidP="00052CC7">
      <w:pPr>
        <w:pStyle w:val="ListParagraph"/>
        <w:numPr>
          <w:ilvl w:val="0"/>
          <w:numId w:val="11"/>
        </w:numPr>
        <w:spacing w:after="0"/>
        <w:jc w:val="left"/>
      </w:pPr>
      <w:r w:rsidRPr="003538C9">
        <w:t>The Destination Earth Data Lake</w:t>
      </w:r>
    </w:p>
    <w:p w14:paraId="65C49EA1" w14:textId="3FE8A9C8" w:rsidR="774A45C1" w:rsidRPr="003538C9" w:rsidRDefault="10F9C9FF" w:rsidP="00052CC7">
      <w:pPr>
        <w:pStyle w:val="ListParagraph"/>
        <w:numPr>
          <w:ilvl w:val="0"/>
          <w:numId w:val="11"/>
        </w:numPr>
        <w:spacing w:after="0"/>
        <w:jc w:val="left"/>
      </w:pPr>
      <w:r w:rsidRPr="003538C9">
        <w:lastRenderedPageBreak/>
        <w:t>Destination Earth for environmental sciences</w:t>
      </w:r>
    </w:p>
    <w:p w14:paraId="1FBB1CF2" w14:textId="707AAEF8" w:rsidR="0018002A" w:rsidRPr="00B21325" w:rsidRDefault="0CE40D64" w:rsidP="005A4B60">
      <w:pPr>
        <w:pStyle w:val="Heading3"/>
      </w:pPr>
      <w:bookmarkStart w:id="81" w:name="_bamlv7fjnbc0"/>
      <w:bookmarkEnd w:id="81"/>
      <w:r w:rsidRPr="00B21325">
        <w:t>Campaign 2: Support for Use Case Procurements</w:t>
      </w:r>
      <w:r w:rsidR="2D16896C" w:rsidRPr="00B21325">
        <w:t xml:space="preserve"> (ongoing)</w:t>
      </w:r>
    </w:p>
    <w:tbl>
      <w:tblPr>
        <w:tblStyle w:val="TableGridLight"/>
        <w:tblW w:w="5000" w:type="pct"/>
        <w:tblLayout w:type="fixed"/>
        <w:tblLook w:val="0600" w:firstRow="0" w:lastRow="0" w:firstColumn="0" w:lastColumn="0" w:noHBand="1" w:noVBand="1"/>
      </w:tblPr>
      <w:tblGrid>
        <w:gridCol w:w="2245"/>
        <w:gridCol w:w="3989"/>
        <w:gridCol w:w="2782"/>
      </w:tblGrid>
      <w:tr w:rsidR="00054EE6" w:rsidRPr="00B21325" w14:paraId="754BBD2D" w14:textId="4A052D15" w:rsidTr="003538C9">
        <w:trPr>
          <w:trHeight w:val="420"/>
        </w:trPr>
        <w:tc>
          <w:tcPr>
            <w:tcW w:w="5000" w:type="pct"/>
            <w:gridSpan w:val="3"/>
          </w:tcPr>
          <w:p w14:paraId="75F4575A" w14:textId="77777777" w:rsidR="00054EE6" w:rsidRPr="00B21325" w:rsidRDefault="00054EE6">
            <w:pPr>
              <w:widowControl w:val="0"/>
            </w:pPr>
            <w:r w:rsidRPr="00B21325">
              <w:rPr>
                <w:b/>
              </w:rPr>
              <w:t>Duration</w:t>
            </w:r>
            <w:r w:rsidRPr="00B21325">
              <w:t xml:space="preserve">: </w:t>
            </w:r>
          </w:p>
          <w:p w14:paraId="439F5D6A" w14:textId="4343F434" w:rsidR="00054EE6" w:rsidRPr="003538C9" w:rsidRDefault="709A941A" w:rsidP="5872B066">
            <w:pPr>
              <w:widowControl w:val="0"/>
              <w:rPr>
                <w:b/>
              </w:rPr>
            </w:pPr>
            <w:r w:rsidRPr="00B21325">
              <w:t>Campaign 2a: 1 May 2023 - 3</w:t>
            </w:r>
            <w:r w:rsidR="449184FE" w:rsidRPr="00B21325">
              <w:t>0</w:t>
            </w:r>
            <w:r w:rsidRPr="00B21325">
              <w:t xml:space="preserve"> </w:t>
            </w:r>
            <w:r w:rsidR="5BC40A68" w:rsidRPr="00B21325">
              <w:t>Nov.</w:t>
            </w:r>
            <w:r w:rsidRPr="00B21325">
              <w:t xml:space="preserve"> 2023 </w:t>
            </w:r>
            <w:r w:rsidR="0EA0570B" w:rsidRPr="00B21325">
              <w:t xml:space="preserve">| </w:t>
            </w:r>
            <w:r w:rsidRPr="00B21325">
              <w:t xml:space="preserve">Campaign 2b: 1 </w:t>
            </w:r>
            <w:r w:rsidR="7A4770E0" w:rsidRPr="00B21325">
              <w:t>Dec.</w:t>
            </w:r>
            <w:r w:rsidRPr="00B21325">
              <w:t xml:space="preserve"> 2023 - 31 </w:t>
            </w:r>
            <w:r w:rsidR="5636AD2A" w:rsidRPr="00B21325">
              <w:t xml:space="preserve">Mar. </w:t>
            </w:r>
            <w:r w:rsidRPr="00B21325">
              <w:t>2024</w:t>
            </w:r>
          </w:p>
        </w:tc>
      </w:tr>
      <w:tr w:rsidR="00054EE6" w:rsidRPr="00B21325" w14:paraId="661D96FC" w14:textId="53CF7CBB" w:rsidTr="003538C9">
        <w:trPr>
          <w:trHeight w:val="420"/>
        </w:trPr>
        <w:tc>
          <w:tcPr>
            <w:tcW w:w="5000" w:type="pct"/>
            <w:gridSpan w:val="3"/>
          </w:tcPr>
          <w:p w14:paraId="59F0E7E0" w14:textId="2BC3CF1C" w:rsidR="00054EE6" w:rsidRPr="003538C9" w:rsidRDefault="00054EE6">
            <w:pPr>
              <w:widowControl w:val="0"/>
              <w:rPr>
                <w:b/>
              </w:rPr>
            </w:pPr>
            <w:r w:rsidRPr="00B21325">
              <w:rPr>
                <w:b/>
              </w:rPr>
              <w:t>Main Objective</w:t>
            </w:r>
            <w:r w:rsidRPr="00B21325">
              <w:t xml:space="preserve">: Generate wide visibility for the Best Practice Procurement calls #1 and #2. </w:t>
            </w:r>
          </w:p>
        </w:tc>
      </w:tr>
      <w:tr w:rsidR="00054EE6" w:rsidRPr="00B21325" w14:paraId="70E79E10" w14:textId="09FC6355" w:rsidTr="003538C9">
        <w:trPr>
          <w:trHeight w:val="420"/>
        </w:trPr>
        <w:tc>
          <w:tcPr>
            <w:tcW w:w="1245" w:type="pct"/>
          </w:tcPr>
          <w:p w14:paraId="19885D4D" w14:textId="20FC3E8B" w:rsidR="00054EE6" w:rsidRPr="00B21325" w:rsidRDefault="205B9E34">
            <w:pPr>
              <w:widowControl w:val="0"/>
              <w:rPr>
                <w:b/>
              </w:rPr>
            </w:pPr>
            <w:r w:rsidRPr="00B21325">
              <w:rPr>
                <w:b/>
                <w:bCs/>
              </w:rPr>
              <w:t>Activity</w:t>
            </w:r>
          </w:p>
        </w:tc>
        <w:tc>
          <w:tcPr>
            <w:tcW w:w="2212" w:type="pct"/>
          </w:tcPr>
          <w:p w14:paraId="183629A0" w14:textId="508D28C5" w:rsidR="00054EE6" w:rsidRPr="00B21325" w:rsidRDefault="00054EE6">
            <w:pPr>
              <w:widowControl w:val="0"/>
              <w:rPr>
                <w:b/>
              </w:rPr>
            </w:pPr>
            <w:r w:rsidRPr="00B21325">
              <w:rPr>
                <w:b/>
              </w:rPr>
              <w:t>Target</w:t>
            </w:r>
          </w:p>
        </w:tc>
        <w:tc>
          <w:tcPr>
            <w:tcW w:w="1543" w:type="pct"/>
          </w:tcPr>
          <w:p w14:paraId="327B5705" w14:textId="244DCDF1" w:rsidR="00054EE6" w:rsidRPr="00B21325" w:rsidRDefault="00054EE6">
            <w:pPr>
              <w:widowControl w:val="0"/>
              <w:rPr>
                <w:b/>
              </w:rPr>
            </w:pPr>
            <w:r w:rsidRPr="00B21325">
              <w:rPr>
                <w:b/>
              </w:rPr>
              <w:t>Results (to date)</w:t>
            </w:r>
          </w:p>
        </w:tc>
      </w:tr>
      <w:tr w:rsidR="00054EE6" w:rsidRPr="00B21325" w14:paraId="7AC83780" w14:textId="40C63BEC" w:rsidTr="003538C9">
        <w:trPr>
          <w:trHeight w:val="552"/>
        </w:trPr>
        <w:tc>
          <w:tcPr>
            <w:tcW w:w="1245" w:type="pct"/>
            <w:vMerge w:val="restart"/>
          </w:tcPr>
          <w:p w14:paraId="00A7BBD6" w14:textId="07F81133" w:rsidR="00054EE6" w:rsidRPr="00B21325" w:rsidRDefault="00054EE6">
            <w:pPr>
              <w:widowControl w:val="0"/>
            </w:pPr>
            <w:r w:rsidRPr="00B21325">
              <w:t>Announcement news post</w:t>
            </w:r>
          </w:p>
        </w:tc>
        <w:tc>
          <w:tcPr>
            <w:tcW w:w="2212" w:type="pct"/>
          </w:tcPr>
          <w:p w14:paraId="3DDDA322" w14:textId="098323AE" w:rsidR="00054EE6" w:rsidRPr="00B21325" w:rsidRDefault="26A93BA4">
            <w:pPr>
              <w:widowControl w:val="0"/>
            </w:pPr>
            <w:r w:rsidRPr="00B21325">
              <w:t xml:space="preserve">2 published (contributing to overarching target: </w:t>
            </w:r>
            <w:r w:rsidR="3CE18907" w:rsidRPr="00B21325">
              <w:t>18 blogs published</w:t>
            </w:r>
            <w:r w:rsidR="7BCF0BB8" w:rsidRPr="00B21325">
              <w:t>)</w:t>
            </w:r>
          </w:p>
        </w:tc>
        <w:tc>
          <w:tcPr>
            <w:tcW w:w="1543" w:type="pct"/>
          </w:tcPr>
          <w:p w14:paraId="0FF5B629" w14:textId="5DEE43B6" w:rsidR="00054EE6" w:rsidRPr="00B21325" w:rsidRDefault="3CE18907">
            <w:pPr>
              <w:widowControl w:val="0"/>
            </w:pPr>
            <w:r w:rsidRPr="00B21325">
              <w:t>1</w:t>
            </w:r>
            <w:r w:rsidR="7D5E3189" w:rsidRPr="00B21325">
              <w:t xml:space="preserve"> </w:t>
            </w:r>
            <w:r w:rsidR="7A69C3E4" w:rsidRPr="00B21325">
              <w:t>published (50%)</w:t>
            </w:r>
          </w:p>
        </w:tc>
      </w:tr>
      <w:tr w:rsidR="5872B066" w:rsidRPr="00B21325" w14:paraId="29E6327C" w14:textId="77777777" w:rsidTr="00B21325">
        <w:trPr>
          <w:trHeight w:val="420"/>
        </w:trPr>
        <w:tc>
          <w:tcPr>
            <w:tcW w:w="1245" w:type="pct"/>
            <w:vMerge/>
          </w:tcPr>
          <w:p w14:paraId="1EAD0C93" w14:textId="77777777" w:rsidR="00557FE1" w:rsidRPr="00B21325" w:rsidRDefault="00557FE1"/>
        </w:tc>
        <w:tc>
          <w:tcPr>
            <w:tcW w:w="2212" w:type="pct"/>
          </w:tcPr>
          <w:p w14:paraId="6068CDDA" w14:textId="05983174" w:rsidR="7A69C3E4" w:rsidRPr="00B21325" w:rsidRDefault="7A69C3E4" w:rsidP="5872B066">
            <w:r w:rsidRPr="00B21325">
              <w:t>1000 total reads/views</w:t>
            </w:r>
          </w:p>
        </w:tc>
        <w:tc>
          <w:tcPr>
            <w:tcW w:w="1543" w:type="pct"/>
          </w:tcPr>
          <w:p w14:paraId="04CE647E" w14:textId="22115275" w:rsidR="7A69C3E4" w:rsidRPr="00B21325" w:rsidRDefault="7A69C3E4" w:rsidP="5872B066">
            <w:pPr>
              <w:widowControl w:val="0"/>
            </w:pPr>
            <w:r w:rsidRPr="00B21325">
              <w:t>590 reads/views (59%)</w:t>
            </w:r>
          </w:p>
        </w:tc>
      </w:tr>
      <w:tr w:rsidR="00054EE6" w:rsidRPr="00B21325" w14:paraId="39B23160" w14:textId="605A0C2C" w:rsidTr="003538C9">
        <w:trPr>
          <w:trHeight w:val="420"/>
        </w:trPr>
        <w:tc>
          <w:tcPr>
            <w:tcW w:w="1245" w:type="pct"/>
            <w:vMerge w:val="restart"/>
          </w:tcPr>
          <w:p w14:paraId="6E06213C" w14:textId="06FC8230" w:rsidR="00054EE6" w:rsidRPr="00B21325" w:rsidRDefault="00054EE6">
            <w:pPr>
              <w:widowControl w:val="0"/>
            </w:pPr>
            <w:r w:rsidRPr="00B21325">
              <w:t>Announcement webinars</w:t>
            </w:r>
          </w:p>
        </w:tc>
        <w:tc>
          <w:tcPr>
            <w:tcW w:w="2212" w:type="pct"/>
          </w:tcPr>
          <w:p w14:paraId="7C35DED3" w14:textId="201B12DA" w:rsidR="00054EE6" w:rsidRPr="00B21325" w:rsidRDefault="26A93BA4">
            <w:pPr>
              <w:widowControl w:val="0"/>
            </w:pPr>
            <w:r w:rsidRPr="00B21325">
              <w:t xml:space="preserve">2 webinars held (contributing to overarching target: </w:t>
            </w:r>
            <w:r w:rsidR="3CE18907" w:rsidRPr="00B21325">
              <w:t>6</w:t>
            </w:r>
            <w:r w:rsidRPr="00B21325">
              <w:t xml:space="preserve"> webinars</w:t>
            </w:r>
            <w:r w:rsidR="3CE18907" w:rsidRPr="00B21325">
              <w:t xml:space="preserve"> organised</w:t>
            </w:r>
          </w:p>
        </w:tc>
        <w:tc>
          <w:tcPr>
            <w:tcW w:w="1543" w:type="pct"/>
          </w:tcPr>
          <w:p w14:paraId="7991E68C" w14:textId="20F33C41" w:rsidR="00054EE6" w:rsidRPr="00B21325" w:rsidRDefault="00054EE6">
            <w:pPr>
              <w:widowControl w:val="0"/>
            </w:pPr>
            <w:r w:rsidRPr="00B21325">
              <w:t>Planned</w:t>
            </w:r>
          </w:p>
        </w:tc>
      </w:tr>
      <w:tr w:rsidR="5872B066" w:rsidRPr="00B21325" w14:paraId="72513A18" w14:textId="77777777" w:rsidTr="00B21325">
        <w:trPr>
          <w:trHeight w:val="420"/>
        </w:trPr>
        <w:tc>
          <w:tcPr>
            <w:tcW w:w="1245" w:type="pct"/>
            <w:vMerge/>
          </w:tcPr>
          <w:p w14:paraId="71272454" w14:textId="77777777" w:rsidR="00557FE1" w:rsidRPr="00B21325" w:rsidRDefault="00557FE1"/>
        </w:tc>
        <w:tc>
          <w:tcPr>
            <w:tcW w:w="2212" w:type="pct"/>
          </w:tcPr>
          <w:p w14:paraId="75BF570E" w14:textId="6087A1CA" w:rsidR="1E32AA44" w:rsidRPr="00B21325" w:rsidRDefault="7FB16729" w:rsidP="5872B066">
            <w:r w:rsidRPr="00B21325">
              <w:t>M</w:t>
            </w:r>
            <w:r w:rsidR="31ED1907" w:rsidRPr="00B21325">
              <w:t>in. 40 attendees each</w:t>
            </w:r>
            <w:r w:rsidR="330B5754" w:rsidRPr="00B21325">
              <w:t xml:space="preserve"> webinar</w:t>
            </w:r>
          </w:p>
        </w:tc>
        <w:tc>
          <w:tcPr>
            <w:tcW w:w="1543" w:type="pct"/>
          </w:tcPr>
          <w:p w14:paraId="6C3F2494" w14:textId="599F9CD5" w:rsidR="1E32AA44" w:rsidRPr="00B21325" w:rsidRDefault="1E32AA44" w:rsidP="5872B066">
            <w:pPr>
              <w:widowControl w:val="0"/>
            </w:pPr>
            <w:r w:rsidRPr="00B21325">
              <w:t>Planned</w:t>
            </w:r>
          </w:p>
        </w:tc>
      </w:tr>
      <w:tr w:rsidR="00054EE6" w:rsidRPr="00B21325" w14:paraId="55B9A10C" w14:textId="6D467EA5" w:rsidTr="00B21325">
        <w:trPr>
          <w:trHeight w:val="420"/>
        </w:trPr>
        <w:tc>
          <w:tcPr>
            <w:tcW w:w="1245" w:type="pct"/>
          </w:tcPr>
          <w:p w14:paraId="041CF8EF" w14:textId="51BC62ED" w:rsidR="00054EE6" w:rsidRPr="00B21325" w:rsidRDefault="00054EE6">
            <w:pPr>
              <w:widowControl w:val="0"/>
            </w:pPr>
            <w:r w:rsidRPr="00B21325">
              <w:t>Results news post</w:t>
            </w:r>
          </w:p>
        </w:tc>
        <w:tc>
          <w:tcPr>
            <w:tcW w:w="2212" w:type="pct"/>
          </w:tcPr>
          <w:p w14:paraId="6686A01F" w14:textId="6C20B3CC" w:rsidR="00054EE6" w:rsidRPr="00B21325" w:rsidRDefault="26A93BA4">
            <w:pPr>
              <w:widowControl w:val="0"/>
            </w:pPr>
            <w:r w:rsidRPr="00B21325">
              <w:t xml:space="preserve">2 published </w:t>
            </w:r>
          </w:p>
        </w:tc>
        <w:tc>
          <w:tcPr>
            <w:tcW w:w="1543" w:type="pct"/>
          </w:tcPr>
          <w:p w14:paraId="44756E76" w14:textId="226BEA59" w:rsidR="00054EE6" w:rsidRPr="00B21325" w:rsidRDefault="00054EE6">
            <w:pPr>
              <w:widowControl w:val="0"/>
            </w:pPr>
            <w:r w:rsidRPr="00B21325">
              <w:t>Planned</w:t>
            </w:r>
          </w:p>
        </w:tc>
      </w:tr>
      <w:tr w:rsidR="5872B066" w:rsidRPr="00B21325" w14:paraId="080118B5" w14:textId="77777777" w:rsidTr="00B21325">
        <w:trPr>
          <w:trHeight w:val="420"/>
        </w:trPr>
        <w:tc>
          <w:tcPr>
            <w:tcW w:w="1245" w:type="pct"/>
          </w:tcPr>
          <w:p w14:paraId="779D282B" w14:textId="49AEFD80" w:rsidR="00557FE1" w:rsidRPr="00B21325" w:rsidRDefault="00557FE1" w:rsidP="003538C9"/>
        </w:tc>
        <w:tc>
          <w:tcPr>
            <w:tcW w:w="2212" w:type="pct"/>
          </w:tcPr>
          <w:p w14:paraId="547DEAEA" w14:textId="2FA164F9" w:rsidR="1714085B" w:rsidRPr="00B21325" w:rsidRDefault="1714085B" w:rsidP="003538C9">
            <w:r w:rsidRPr="00B21325">
              <w:t>500 total reads/views</w:t>
            </w:r>
          </w:p>
        </w:tc>
        <w:tc>
          <w:tcPr>
            <w:tcW w:w="1543" w:type="pct"/>
          </w:tcPr>
          <w:p w14:paraId="053A0590" w14:textId="47AD6226" w:rsidR="1714085B" w:rsidRPr="00B21325" w:rsidRDefault="1714085B" w:rsidP="5872B066">
            <w:pPr>
              <w:widowControl w:val="0"/>
            </w:pPr>
            <w:r w:rsidRPr="00B21325">
              <w:t>Planned</w:t>
            </w:r>
          </w:p>
        </w:tc>
      </w:tr>
      <w:tr w:rsidR="00054EE6" w:rsidRPr="00B21325" w14:paraId="3747CC61" w14:textId="681B7BB5" w:rsidTr="003538C9">
        <w:trPr>
          <w:trHeight w:val="420"/>
        </w:trPr>
        <w:tc>
          <w:tcPr>
            <w:tcW w:w="1245" w:type="pct"/>
          </w:tcPr>
          <w:p w14:paraId="4D6436C1" w14:textId="77777777" w:rsidR="00054EE6" w:rsidRPr="00B21325" w:rsidRDefault="00054EE6">
            <w:pPr>
              <w:widowControl w:val="0"/>
            </w:pPr>
            <w:r w:rsidRPr="00B21325">
              <w:t>Procurement Section</w:t>
            </w:r>
          </w:p>
        </w:tc>
        <w:tc>
          <w:tcPr>
            <w:tcW w:w="2212" w:type="pct"/>
          </w:tcPr>
          <w:p w14:paraId="18956B73" w14:textId="593FFC34" w:rsidR="00054EE6" w:rsidRPr="00B21325" w:rsidRDefault="3CE18907">
            <w:pPr>
              <w:widowControl w:val="0"/>
            </w:pPr>
            <w:r w:rsidRPr="00B21325">
              <w:t>1000 total reads/views</w:t>
            </w:r>
          </w:p>
        </w:tc>
        <w:tc>
          <w:tcPr>
            <w:tcW w:w="1543" w:type="pct"/>
          </w:tcPr>
          <w:p w14:paraId="0165BC9A" w14:textId="1FC02C8F" w:rsidR="00054EE6" w:rsidRPr="00B21325" w:rsidRDefault="0F9F5001">
            <w:pPr>
              <w:widowControl w:val="0"/>
            </w:pPr>
            <w:r w:rsidRPr="00B21325">
              <w:t>1991</w:t>
            </w:r>
            <w:r w:rsidR="5653381A" w:rsidRPr="00B21325">
              <w:t xml:space="preserve"> reads/views (200%)</w:t>
            </w:r>
          </w:p>
        </w:tc>
      </w:tr>
    </w:tbl>
    <w:p w14:paraId="231A23A5" w14:textId="226CC8B6" w:rsidR="0018002A" w:rsidRPr="00B21325" w:rsidRDefault="0018002A" w:rsidP="0018002A">
      <w:r w:rsidRPr="00B21325">
        <w:t xml:space="preserve">The messaging will be defined later based on the procurement conditions and in close consultation with the procurement team. </w:t>
      </w:r>
    </w:p>
    <w:p w14:paraId="00DAD08B" w14:textId="0173E9BC" w:rsidR="0018002A" w:rsidRPr="00B21325" w:rsidRDefault="0CE40D64" w:rsidP="005A4B60">
      <w:pPr>
        <w:pStyle w:val="Heading3"/>
      </w:pPr>
      <w:bookmarkStart w:id="82" w:name="_a1zq7w5cl29y"/>
      <w:bookmarkEnd w:id="82"/>
      <w:r w:rsidRPr="00B21325">
        <w:t xml:space="preserve">Campaign 3: Demonstrating </w:t>
      </w:r>
      <w:proofErr w:type="spellStart"/>
      <w:r w:rsidRPr="00B21325">
        <w:t>DestinE’s</w:t>
      </w:r>
      <w:proofErr w:type="spellEnd"/>
      <w:r w:rsidRPr="00B21325">
        <w:t xml:space="preserve"> Potential Impact Via Use Cases</w:t>
      </w:r>
      <w:r w:rsidR="0B9A779B" w:rsidRPr="00B21325">
        <w:t xml:space="preserve"> (to-start)</w:t>
      </w:r>
    </w:p>
    <w:tbl>
      <w:tblPr>
        <w:tblStyle w:val="TableGridLight"/>
        <w:tblW w:w="9000" w:type="dxa"/>
        <w:tblLayout w:type="fixed"/>
        <w:tblLook w:val="0600" w:firstRow="0" w:lastRow="0" w:firstColumn="0" w:lastColumn="0" w:noHBand="1" w:noVBand="1"/>
      </w:tblPr>
      <w:tblGrid>
        <w:gridCol w:w="2972"/>
        <w:gridCol w:w="3402"/>
        <w:gridCol w:w="2626"/>
      </w:tblGrid>
      <w:tr w:rsidR="0018002A" w:rsidRPr="00B21325" w14:paraId="582938BB" w14:textId="77777777" w:rsidTr="258A875B">
        <w:trPr>
          <w:trHeight w:val="420"/>
        </w:trPr>
        <w:tc>
          <w:tcPr>
            <w:tcW w:w="9000" w:type="dxa"/>
            <w:gridSpan w:val="3"/>
          </w:tcPr>
          <w:p w14:paraId="657F1A84" w14:textId="06BB3587" w:rsidR="0018002A" w:rsidRPr="00B21325" w:rsidRDefault="0CE40D64">
            <w:pPr>
              <w:widowControl w:val="0"/>
            </w:pPr>
            <w:r w:rsidRPr="00B21325">
              <w:rPr>
                <w:b/>
                <w:bCs/>
              </w:rPr>
              <w:t>Duration</w:t>
            </w:r>
            <w:r w:rsidRPr="00B21325">
              <w:t xml:space="preserve">: 1 </w:t>
            </w:r>
            <w:r w:rsidR="1F0CF75B" w:rsidRPr="00B21325">
              <w:t>Dec.</w:t>
            </w:r>
            <w:r w:rsidRPr="00B21325">
              <w:t xml:space="preserve"> 2023 - 31 Jul 2024</w:t>
            </w:r>
          </w:p>
        </w:tc>
      </w:tr>
      <w:tr w:rsidR="0018002A" w:rsidRPr="00B21325" w14:paraId="7C78AE91" w14:textId="77777777" w:rsidTr="258A875B">
        <w:trPr>
          <w:trHeight w:val="420"/>
        </w:trPr>
        <w:tc>
          <w:tcPr>
            <w:tcW w:w="9000" w:type="dxa"/>
            <w:gridSpan w:val="3"/>
          </w:tcPr>
          <w:p w14:paraId="40725020" w14:textId="42F54A13" w:rsidR="0018002A" w:rsidRPr="00B21325" w:rsidRDefault="0CE40D64">
            <w:pPr>
              <w:widowControl w:val="0"/>
            </w:pPr>
            <w:r w:rsidRPr="00B21325">
              <w:rPr>
                <w:b/>
                <w:bCs/>
              </w:rPr>
              <w:t>Main Objective</w:t>
            </w:r>
            <w:r w:rsidRPr="00B21325">
              <w:t xml:space="preserve">: Promote the Best Practices that have been procured with the aim of demonstrating </w:t>
            </w:r>
            <w:proofErr w:type="spellStart"/>
            <w:r w:rsidRPr="00B21325">
              <w:t>DestinE’s</w:t>
            </w:r>
            <w:proofErr w:type="spellEnd"/>
            <w:r w:rsidRPr="00B21325">
              <w:t xml:space="preserve"> potential impact</w:t>
            </w:r>
            <w:r w:rsidR="05181994" w:rsidRPr="00B21325">
              <w:t>.</w:t>
            </w:r>
          </w:p>
        </w:tc>
      </w:tr>
      <w:tr w:rsidR="00EC2AEA" w:rsidRPr="00B21325" w14:paraId="440ED484" w14:textId="77777777" w:rsidTr="003538C9">
        <w:trPr>
          <w:trHeight w:val="420"/>
        </w:trPr>
        <w:tc>
          <w:tcPr>
            <w:tcW w:w="2972" w:type="dxa"/>
          </w:tcPr>
          <w:p w14:paraId="14455190" w14:textId="57013F54" w:rsidR="00EC2AEA" w:rsidRPr="00B21325" w:rsidRDefault="00EC2AEA">
            <w:pPr>
              <w:widowControl w:val="0"/>
              <w:rPr>
                <w:b/>
              </w:rPr>
            </w:pPr>
            <w:r w:rsidRPr="00B21325">
              <w:rPr>
                <w:b/>
                <w:bCs/>
              </w:rPr>
              <w:t>Activity</w:t>
            </w:r>
          </w:p>
        </w:tc>
        <w:tc>
          <w:tcPr>
            <w:tcW w:w="3402" w:type="dxa"/>
          </w:tcPr>
          <w:p w14:paraId="4256BB15" w14:textId="13ED7B15" w:rsidR="00EC2AEA" w:rsidRPr="00B21325" w:rsidRDefault="00EC2AEA">
            <w:pPr>
              <w:widowControl w:val="0"/>
              <w:rPr>
                <w:b/>
              </w:rPr>
            </w:pPr>
            <w:r w:rsidRPr="00B21325">
              <w:rPr>
                <w:b/>
              </w:rPr>
              <w:t>Target</w:t>
            </w:r>
          </w:p>
        </w:tc>
        <w:tc>
          <w:tcPr>
            <w:tcW w:w="2626" w:type="dxa"/>
          </w:tcPr>
          <w:p w14:paraId="3CCDF3CD" w14:textId="3AF93269" w:rsidR="00EC2AEA" w:rsidRPr="00B21325" w:rsidRDefault="00EC2AEA">
            <w:pPr>
              <w:widowControl w:val="0"/>
              <w:rPr>
                <w:b/>
              </w:rPr>
            </w:pPr>
            <w:r w:rsidRPr="00B21325">
              <w:rPr>
                <w:b/>
              </w:rPr>
              <w:t>Results (to date)</w:t>
            </w:r>
          </w:p>
        </w:tc>
      </w:tr>
      <w:tr w:rsidR="00EC2AEA" w:rsidRPr="00B21325" w14:paraId="4E19ED2F" w14:textId="77777777" w:rsidTr="003538C9">
        <w:trPr>
          <w:trHeight w:val="420"/>
        </w:trPr>
        <w:tc>
          <w:tcPr>
            <w:tcW w:w="2972" w:type="dxa"/>
          </w:tcPr>
          <w:p w14:paraId="07FBAC04" w14:textId="77777777" w:rsidR="00EC2AEA" w:rsidRPr="00B21325" w:rsidRDefault="00EC2AEA">
            <w:pPr>
              <w:widowControl w:val="0"/>
            </w:pPr>
            <w:r w:rsidRPr="00B21325">
              <w:t>Best Practice/use case pages</w:t>
            </w:r>
          </w:p>
        </w:tc>
        <w:tc>
          <w:tcPr>
            <w:tcW w:w="3402" w:type="dxa"/>
          </w:tcPr>
          <w:p w14:paraId="4E0C0BD0" w14:textId="728AE312" w:rsidR="00EC2AEA" w:rsidRPr="00B21325" w:rsidRDefault="26F61B97">
            <w:pPr>
              <w:widowControl w:val="0"/>
            </w:pPr>
            <w:r w:rsidRPr="00B21325">
              <w:t>300 page views each</w:t>
            </w:r>
          </w:p>
        </w:tc>
        <w:tc>
          <w:tcPr>
            <w:tcW w:w="2626" w:type="dxa"/>
          </w:tcPr>
          <w:p w14:paraId="5D02C3AF" w14:textId="74039047" w:rsidR="00EC2AEA" w:rsidRPr="00B21325" w:rsidRDefault="35512B53" w:rsidP="00A86B52">
            <w:pPr>
              <w:widowControl w:val="0"/>
            </w:pPr>
            <w:r w:rsidRPr="00B21325">
              <w:t>Planned</w:t>
            </w:r>
          </w:p>
        </w:tc>
      </w:tr>
      <w:tr w:rsidR="00EC2AEA" w:rsidRPr="00B21325" w14:paraId="4337372C" w14:textId="77777777" w:rsidTr="003538C9">
        <w:trPr>
          <w:trHeight w:val="420"/>
        </w:trPr>
        <w:tc>
          <w:tcPr>
            <w:tcW w:w="2972" w:type="dxa"/>
            <w:vMerge w:val="restart"/>
          </w:tcPr>
          <w:p w14:paraId="53AD1165" w14:textId="77777777" w:rsidR="00EC2AEA" w:rsidRPr="00B21325" w:rsidRDefault="00EC2AEA">
            <w:pPr>
              <w:widowControl w:val="0"/>
            </w:pPr>
            <w:proofErr w:type="spellStart"/>
            <w:r w:rsidRPr="00B21325">
              <w:t>DestinE</w:t>
            </w:r>
            <w:proofErr w:type="spellEnd"/>
            <w:r w:rsidRPr="00B21325">
              <w:t xml:space="preserve"> Roadshow Webinar</w:t>
            </w:r>
          </w:p>
        </w:tc>
        <w:tc>
          <w:tcPr>
            <w:tcW w:w="3402" w:type="dxa"/>
          </w:tcPr>
          <w:p w14:paraId="5C38D06C" w14:textId="65E757B3" w:rsidR="00EC2AEA" w:rsidRPr="00B21325" w:rsidRDefault="26F61B97" w:rsidP="00A86B52">
            <w:pPr>
              <w:widowControl w:val="0"/>
            </w:pPr>
            <w:r w:rsidRPr="00B21325">
              <w:t>4 webinars held (contributing to overarching target</w:t>
            </w:r>
            <w:r w:rsidR="3F005A63" w:rsidRPr="00B21325">
              <w:t xml:space="preserve"> of</w:t>
            </w:r>
            <w:r w:rsidRPr="00B21325">
              <w:t xml:space="preserve"> 6)</w:t>
            </w:r>
          </w:p>
        </w:tc>
        <w:tc>
          <w:tcPr>
            <w:tcW w:w="2626" w:type="dxa"/>
          </w:tcPr>
          <w:p w14:paraId="31812A0E" w14:textId="6A4084E4" w:rsidR="00EC2AEA" w:rsidRPr="00B21325" w:rsidRDefault="00EC2AEA" w:rsidP="00A86B52">
            <w:pPr>
              <w:widowControl w:val="0"/>
            </w:pPr>
            <w:r w:rsidRPr="00B21325">
              <w:t>Planned</w:t>
            </w:r>
          </w:p>
        </w:tc>
      </w:tr>
      <w:tr w:rsidR="258A875B" w:rsidRPr="00B21325" w14:paraId="15F135A0" w14:textId="77777777" w:rsidTr="006A61D6">
        <w:trPr>
          <w:trHeight w:val="420"/>
        </w:trPr>
        <w:tc>
          <w:tcPr>
            <w:tcW w:w="2972" w:type="dxa"/>
            <w:vMerge/>
          </w:tcPr>
          <w:p w14:paraId="0B253709" w14:textId="77777777" w:rsidR="00E35B17" w:rsidRPr="00B21325" w:rsidRDefault="00E35B17"/>
        </w:tc>
        <w:tc>
          <w:tcPr>
            <w:tcW w:w="3402" w:type="dxa"/>
          </w:tcPr>
          <w:p w14:paraId="200E002F" w14:textId="3553ECD3" w:rsidR="42B220AE" w:rsidRPr="00B21325" w:rsidRDefault="42B220AE">
            <w:r w:rsidRPr="00B21325">
              <w:t>Min. 40 attendees each webinar</w:t>
            </w:r>
          </w:p>
        </w:tc>
        <w:tc>
          <w:tcPr>
            <w:tcW w:w="2626" w:type="dxa"/>
          </w:tcPr>
          <w:p w14:paraId="43B34391" w14:textId="0DF94FB5" w:rsidR="17F6EB54" w:rsidRPr="00B21325" w:rsidRDefault="17F6EB54" w:rsidP="258A875B">
            <w:pPr>
              <w:widowControl w:val="0"/>
            </w:pPr>
            <w:r w:rsidRPr="00B21325">
              <w:t>Planned</w:t>
            </w:r>
          </w:p>
        </w:tc>
      </w:tr>
      <w:tr w:rsidR="00EC2AEA" w:rsidRPr="00B21325" w14:paraId="65E2D24F" w14:textId="77777777" w:rsidTr="003538C9">
        <w:trPr>
          <w:trHeight w:val="420"/>
        </w:trPr>
        <w:tc>
          <w:tcPr>
            <w:tcW w:w="2972" w:type="dxa"/>
          </w:tcPr>
          <w:p w14:paraId="384C75E4" w14:textId="77777777" w:rsidR="00EC2AEA" w:rsidRPr="00B21325" w:rsidRDefault="00EC2AEA">
            <w:pPr>
              <w:widowControl w:val="0"/>
            </w:pPr>
            <w:r w:rsidRPr="00B21325">
              <w:t>Videos showcasing use cases</w:t>
            </w:r>
          </w:p>
        </w:tc>
        <w:tc>
          <w:tcPr>
            <w:tcW w:w="3402" w:type="dxa"/>
          </w:tcPr>
          <w:p w14:paraId="443D5A86" w14:textId="5CCD733B" w:rsidR="00EC2AEA" w:rsidRPr="00B21325" w:rsidRDefault="00EC2AEA">
            <w:pPr>
              <w:widowControl w:val="0"/>
            </w:pPr>
            <w:r w:rsidRPr="00B21325">
              <w:t>6, with a total of 500 views</w:t>
            </w:r>
          </w:p>
        </w:tc>
        <w:tc>
          <w:tcPr>
            <w:tcW w:w="2626" w:type="dxa"/>
          </w:tcPr>
          <w:p w14:paraId="68537CAC" w14:textId="3E3B63AF" w:rsidR="00EC2AEA" w:rsidRPr="00B21325" w:rsidRDefault="313603F9">
            <w:pPr>
              <w:widowControl w:val="0"/>
            </w:pPr>
            <w:r w:rsidRPr="00B21325">
              <w:t>Planned</w:t>
            </w:r>
          </w:p>
        </w:tc>
      </w:tr>
    </w:tbl>
    <w:p w14:paraId="49AB1C41" w14:textId="77777777" w:rsidR="0018002A" w:rsidRPr="00B21325" w:rsidRDefault="0018002A" w:rsidP="0018002A">
      <w:r w:rsidRPr="00B21325">
        <w:t xml:space="preserve">The messaging will be defined later based on the use cases that are sourced from the procurements. </w:t>
      </w:r>
    </w:p>
    <w:p w14:paraId="4467D79C" w14:textId="7E73FE1E" w:rsidR="0018002A" w:rsidRPr="00B21325" w:rsidRDefault="0CE40D64" w:rsidP="005A4B60">
      <w:pPr>
        <w:pStyle w:val="Heading3"/>
      </w:pPr>
      <w:bookmarkStart w:id="83" w:name="_dxa9mjz9149n"/>
      <w:bookmarkEnd w:id="83"/>
      <w:r w:rsidRPr="00B21325">
        <w:t>Campaign 4: Support for Communities of Practice and Community Building</w:t>
      </w:r>
      <w:r w:rsidR="0199A33E" w:rsidRPr="00B21325">
        <w:t xml:space="preserve"> </w:t>
      </w:r>
      <w:r w:rsidR="696FFF93" w:rsidRPr="00B21325">
        <w:t>(on-going)</w:t>
      </w:r>
    </w:p>
    <w:tbl>
      <w:tblPr>
        <w:tblStyle w:val="TableGridLight"/>
        <w:tblW w:w="9000" w:type="dxa"/>
        <w:tblLayout w:type="fixed"/>
        <w:tblLook w:val="0600" w:firstRow="0" w:lastRow="0" w:firstColumn="0" w:lastColumn="0" w:noHBand="1" w:noVBand="1"/>
      </w:tblPr>
      <w:tblGrid>
        <w:gridCol w:w="2070"/>
        <w:gridCol w:w="2760"/>
        <w:gridCol w:w="4170"/>
      </w:tblGrid>
      <w:tr w:rsidR="0018002A" w:rsidRPr="00B21325" w14:paraId="3830DAA9" w14:textId="77777777" w:rsidTr="258A875B">
        <w:trPr>
          <w:trHeight w:val="420"/>
        </w:trPr>
        <w:tc>
          <w:tcPr>
            <w:tcW w:w="9000" w:type="dxa"/>
            <w:gridSpan w:val="3"/>
          </w:tcPr>
          <w:p w14:paraId="3CB2F369" w14:textId="61511DC7" w:rsidR="0018002A" w:rsidRPr="00B21325" w:rsidRDefault="0CE40D64">
            <w:pPr>
              <w:widowControl w:val="0"/>
            </w:pPr>
            <w:r w:rsidRPr="00B21325">
              <w:rPr>
                <w:b/>
                <w:bCs/>
              </w:rPr>
              <w:t>Duration</w:t>
            </w:r>
            <w:r w:rsidRPr="00B21325">
              <w:t>: Cycle 1: 1 May 2023 - 30 Nov 2023</w:t>
            </w:r>
            <w:r w:rsidR="504C30BF" w:rsidRPr="00B21325">
              <w:t xml:space="preserve"> | </w:t>
            </w:r>
            <w:r w:rsidRPr="00B21325">
              <w:t xml:space="preserve">Cycle 2: </w:t>
            </w:r>
            <w:r w:rsidR="00DE6972" w:rsidRPr="00B21325">
              <w:t xml:space="preserve">1 Dec. </w:t>
            </w:r>
            <w:r w:rsidRPr="00B21325">
              <w:t>2023 - 30 Mar 2024</w:t>
            </w:r>
          </w:p>
        </w:tc>
      </w:tr>
      <w:tr w:rsidR="0018002A" w:rsidRPr="00B21325" w14:paraId="78D5481F" w14:textId="77777777" w:rsidTr="258A875B">
        <w:trPr>
          <w:trHeight w:val="420"/>
        </w:trPr>
        <w:tc>
          <w:tcPr>
            <w:tcW w:w="9000" w:type="dxa"/>
            <w:gridSpan w:val="3"/>
          </w:tcPr>
          <w:p w14:paraId="4541653A" w14:textId="77777777" w:rsidR="0018002A" w:rsidRPr="00B21325" w:rsidRDefault="0018002A">
            <w:pPr>
              <w:widowControl w:val="0"/>
            </w:pPr>
            <w:r w:rsidRPr="00B21325">
              <w:rPr>
                <w:b/>
              </w:rPr>
              <w:t>Main Objective</w:t>
            </w:r>
            <w:r w:rsidRPr="00B21325">
              <w:t>: Support the development of the CoPs and enable their growth and engagement.</w:t>
            </w:r>
          </w:p>
        </w:tc>
      </w:tr>
      <w:tr w:rsidR="00EC2AEA" w:rsidRPr="00B21325" w14:paraId="19280812" w14:textId="77777777" w:rsidTr="003538C9">
        <w:trPr>
          <w:trHeight w:val="420"/>
        </w:trPr>
        <w:tc>
          <w:tcPr>
            <w:tcW w:w="2070" w:type="dxa"/>
          </w:tcPr>
          <w:p w14:paraId="5A399143" w14:textId="7FF04BD5" w:rsidR="00EC2AEA" w:rsidRPr="00B21325" w:rsidRDefault="00EC2AEA">
            <w:pPr>
              <w:widowControl w:val="0"/>
              <w:rPr>
                <w:b/>
              </w:rPr>
            </w:pPr>
            <w:r w:rsidRPr="00B21325">
              <w:rPr>
                <w:b/>
                <w:bCs/>
              </w:rPr>
              <w:lastRenderedPageBreak/>
              <w:t>Activit</w:t>
            </w:r>
            <w:r w:rsidR="00FE63FD" w:rsidRPr="00B21325">
              <w:rPr>
                <w:b/>
                <w:bCs/>
              </w:rPr>
              <w:t>y</w:t>
            </w:r>
          </w:p>
        </w:tc>
        <w:tc>
          <w:tcPr>
            <w:tcW w:w="2760" w:type="dxa"/>
          </w:tcPr>
          <w:p w14:paraId="6D869872" w14:textId="7E807D48" w:rsidR="00EC2AEA" w:rsidRPr="00B21325" w:rsidRDefault="00FE63FD">
            <w:pPr>
              <w:widowControl w:val="0"/>
              <w:rPr>
                <w:b/>
              </w:rPr>
            </w:pPr>
            <w:r w:rsidRPr="00B21325">
              <w:rPr>
                <w:b/>
              </w:rPr>
              <w:t>Target</w:t>
            </w:r>
          </w:p>
        </w:tc>
        <w:tc>
          <w:tcPr>
            <w:tcW w:w="4170" w:type="dxa"/>
          </w:tcPr>
          <w:p w14:paraId="293CB63D" w14:textId="3BE87A9D" w:rsidR="00EC2AEA" w:rsidRPr="00B21325" w:rsidRDefault="00FE63FD">
            <w:pPr>
              <w:widowControl w:val="0"/>
              <w:rPr>
                <w:b/>
              </w:rPr>
            </w:pPr>
            <w:r w:rsidRPr="00B21325">
              <w:rPr>
                <w:b/>
              </w:rPr>
              <w:t>Results (to date)</w:t>
            </w:r>
          </w:p>
        </w:tc>
      </w:tr>
      <w:tr w:rsidR="00EC2AEA" w:rsidRPr="00B21325" w14:paraId="508A71AA" w14:textId="77777777" w:rsidTr="003538C9">
        <w:trPr>
          <w:trHeight w:val="420"/>
        </w:trPr>
        <w:tc>
          <w:tcPr>
            <w:tcW w:w="2070" w:type="dxa"/>
          </w:tcPr>
          <w:p w14:paraId="2FCA6013" w14:textId="77777777" w:rsidR="00EC2AEA" w:rsidRPr="00B21325" w:rsidRDefault="00EC2AEA">
            <w:pPr>
              <w:widowControl w:val="0"/>
            </w:pPr>
            <w:r w:rsidRPr="00B21325">
              <w:t>Events Support</w:t>
            </w:r>
          </w:p>
        </w:tc>
        <w:tc>
          <w:tcPr>
            <w:tcW w:w="2760" w:type="dxa"/>
          </w:tcPr>
          <w:p w14:paraId="029741AD" w14:textId="309DC741" w:rsidR="00EC2AEA" w:rsidRPr="00B21325" w:rsidRDefault="00EC2AEA">
            <w:pPr>
              <w:widowControl w:val="0"/>
            </w:pPr>
            <w:r w:rsidRPr="00B21325">
              <w:t>Development of posters (ad hoc)</w:t>
            </w:r>
          </w:p>
        </w:tc>
        <w:tc>
          <w:tcPr>
            <w:tcW w:w="4170" w:type="dxa"/>
          </w:tcPr>
          <w:p w14:paraId="01D481F6" w14:textId="1E7CD54F" w:rsidR="00EC2AEA" w:rsidRPr="00B21325" w:rsidRDefault="64AC4B0B" w:rsidP="00A86B52">
            <w:pPr>
              <w:widowControl w:val="0"/>
            </w:pPr>
            <w:r w:rsidRPr="00B21325">
              <w:t>1</w:t>
            </w:r>
          </w:p>
        </w:tc>
      </w:tr>
      <w:tr w:rsidR="00EC2AEA" w:rsidRPr="00B21325" w14:paraId="63609375" w14:textId="77777777" w:rsidTr="003538C9">
        <w:trPr>
          <w:trHeight w:val="420"/>
        </w:trPr>
        <w:tc>
          <w:tcPr>
            <w:tcW w:w="2070" w:type="dxa"/>
          </w:tcPr>
          <w:p w14:paraId="6A37628C" w14:textId="77777777" w:rsidR="00EC2AEA" w:rsidRPr="00B21325" w:rsidRDefault="00EC2AEA">
            <w:pPr>
              <w:widowControl w:val="0"/>
            </w:pPr>
            <w:r w:rsidRPr="00B21325">
              <w:t>Promotional news post for online questionnaires</w:t>
            </w:r>
          </w:p>
        </w:tc>
        <w:tc>
          <w:tcPr>
            <w:tcW w:w="2760" w:type="dxa"/>
          </w:tcPr>
          <w:p w14:paraId="509551D2" w14:textId="66B1DC64" w:rsidR="00EC2AEA" w:rsidRPr="00B21325" w:rsidRDefault="00FE63FD" w:rsidP="00A86B52">
            <w:pPr>
              <w:widowControl w:val="0"/>
            </w:pPr>
            <w:r w:rsidRPr="00B21325">
              <w:t>At least 300 views</w:t>
            </w:r>
          </w:p>
        </w:tc>
        <w:tc>
          <w:tcPr>
            <w:tcW w:w="4170" w:type="dxa"/>
          </w:tcPr>
          <w:p w14:paraId="69CC72E4" w14:textId="31EC1524" w:rsidR="00EC2AEA" w:rsidRPr="00B21325" w:rsidRDefault="3C191DC6" w:rsidP="00A86B52">
            <w:pPr>
              <w:widowControl w:val="0"/>
            </w:pPr>
            <w:r w:rsidRPr="00B21325">
              <w:t>Planned</w:t>
            </w:r>
          </w:p>
        </w:tc>
      </w:tr>
      <w:tr w:rsidR="00B80270" w:rsidRPr="00B21325" w14:paraId="77F2878D" w14:textId="77777777" w:rsidTr="00C11B3C">
        <w:trPr>
          <w:trHeight w:val="300"/>
        </w:trPr>
        <w:tc>
          <w:tcPr>
            <w:tcW w:w="2070" w:type="dxa"/>
            <w:vMerge w:val="restart"/>
          </w:tcPr>
          <w:p w14:paraId="0B05C84C" w14:textId="77777777" w:rsidR="00B80270" w:rsidRPr="00B21325" w:rsidRDefault="00B80270">
            <w:pPr>
              <w:widowControl w:val="0"/>
            </w:pPr>
            <w:proofErr w:type="spellStart"/>
            <w:r w:rsidRPr="00B21325">
              <w:t>DestinE</w:t>
            </w:r>
            <w:proofErr w:type="spellEnd"/>
            <w:r w:rsidRPr="00B21325">
              <w:t xml:space="preserve"> User </w:t>
            </w:r>
            <w:proofErr w:type="spellStart"/>
            <w:r w:rsidRPr="00B21325">
              <w:t>eXchanges</w:t>
            </w:r>
            <w:proofErr w:type="spellEnd"/>
          </w:p>
        </w:tc>
        <w:tc>
          <w:tcPr>
            <w:tcW w:w="2760" w:type="dxa"/>
            <w:vMerge w:val="restart"/>
          </w:tcPr>
          <w:p w14:paraId="5CBEDF10" w14:textId="36485998" w:rsidR="00B80270" w:rsidRPr="00B21325" w:rsidRDefault="00B80270">
            <w:pPr>
              <w:widowControl w:val="0"/>
            </w:pPr>
            <w:r w:rsidRPr="00B21325">
              <w:t>At least 300 views</w:t>
            </w:r>
          </w:p>
        </w:tc>
        <w:tc>
          <w:tcPr>
            <w:tcW w:w="4170" w:type="dxa"/>
          </w:tcPr>
          <w:p w14:paraId="2BD3D080" w14:textId="7DFA5D8F" w:rsidR="00B80270" w:rsidRPr="00B21325" w:rsidRDefault="00B80270">
            <w:pPr>
              <w:widowControl w:val="0"/>
            </w:pPr>
            <w:r w:rsidRPr="00B21325">
              <w:t>404 views for 1</w:t>
            </w:r>
            <w:r w:rsidRPr="00B21325">
              <w:rPr>
                <w:vertAlign w:val="superscript"/>
              </w:rPr>
              <w:t>st</w:t>
            </w:r>
            <w:r w:rsidRPr="00B21325">
              <w:t xml:space="preserve"> User </w:t>
            </w:r>
            <w:proofErr w:type="spellStart"/>
            <w:r w:rsidRPr="00B21325">
              <w:t>eXchange</w:t>
            </w:r>
            <w:proofErr w:type="spellEnd"/>
            <w:r w:rsidRPr="00B21325">
              <w:t xml:space="preserve"> (135%)</w:t>
            </w:r>
          </w:p>
        </w:tc>
      </w:tr>
      <w:tr w:rsidR="00B80270" w:rsidRPr="00B21325" w14:paraId="173FDD99" w14:textId="77777777" w:rsidTr="00C11B3C">
        <w:trPr>
          <w:trHeight w:val="300"/>
        </w:trPr>
        <w:tc>
          <w:tcPr>
            <w:tcW w:w="2070" w:type="dxa"/>
            <w:vMerge/>
          </w:tcPr>
          <w:p w14:paraId="2A20E47A" w14:textId="77777777" w:rsidR="00B80270" w:rsidRPr="00B21325" w:rsidRDefault="00B80270"/>
        </w:tc>
        <w:tc>
          <w:tcPr>
            <w:tcW w:w="2760" w:type="dxa"/>
            <w:vMerge/>
          </w:tcPr>
          <w:p w14:paraId="57637C5D" w14:textId="77777777" w:rsidR="00B80270" w:rsidRPr="00B21325" w:rsidRDefault="00B80270"/>
        </w:tc>
        <w:tc>
          <w:tcPr>
            <w:tcW w:w="4170" w:type="dxa"/>
          </w:tcPr>
          <w:p w14:paraId="5073F623" w14:textId="0AE97AFB" w:rsidR="00B80270" w:rsidRPr="00B21325" w:rsidRDefault="00B80270" w:rsidP="258A875B">
            <w:pPr>
              <w:widowControl w:val="0"/>
            </w:pPr>
            <w:r w:rsidRPr="00B21325">
              <w:t>8606 views for 2</w:t>
            </w:r>
            <w:r w:rsidRPr="00B21325">
              <w:rPr>
                <w:vertAlign w:val="superscript"/>
              </w:rPr>
              <w:t>nd</w:t>
            </w:r>
            <w:r w:rsidRPr="00B21325">
              <w:t xml:space="preserve"> User </w:t>
            </w:r>
            <w:proofErr w:type="spellStart"/>
            <w:proofErr w:type="gramStart"/>
            <w:r w:rsidRPr="00B21325">
              <w:t>eXchange</w:t>
            </w:r>
            <w:proofErr w:type="spellEnd"/>
            <w:r w:rsidRPr="00B21325">
              <w:t xml:space="preserve">  (</w:t>
            </w:r>
            <w:proofErr w:type="gramEnd"/>
            <w:r w:rsidRPr="00B21325">
              <w:t>2869%)</w:t>
            </w:r>
          </w:p>
        </w:tc>
      </w:tr>
      <w:tr w:rsidR="00B80270" w:rsidRPr="00B21325" w14:paraId="701F5F9A" w14:textId="77777777" w:rsidTr="003538C9">
        <w:trPr>
          <w:trHeight w:val="300"/>
        </w:trPr>
        <w:tc>
          <w:tcPr>
            <w:tcW w:w="2070" w:type="dxa"/>
            <w:vMerge/>
          </w:tcPr>
          <w:p w14:paraId="1F2E0B38" w14:textId="409A23D7" w:rsidR="00B80270" w:rsidRPr="00B21325" w:rsidRDefault="00B80270" w:rsidP="003538C9"/>
        </w:tc>
        <w:tc>
          <w:tcPr>
            <w:tcW w:w="2760" w:type="dxa"/>
            <w:vMerge w:val="restart"/>
          </w:tcPr>
          <w:p w14:paraId="59F1A48F" w14:textId="5F748CA6" w:rsidR="00B80270" w:rsidRPr="00B21325" w:rsidRDefault="00B80270" w:rsidP="258A875B">
            <w:pPr>
              <w:widowControl w:val="0"/>
            </w:pPr>
            <w:r w:rsidRPr="00B21325">
              <w:t>Post event reports/slides/recordings published for each</w:t>
            </w:r>
          </w:p>
        </w:tc>
        <w:tc>
          <w:tcPr>
            <w:tcW w:w="4170" w:type="dxa"/>
          </w:tcPr>
          <w:p w14:paraId="440A3050" w14:textId="4E89ED05" w:rsidR="00B80270" w:rsidRPr="00B21325" w:rsidRDefault="00B80270" w:rsidP="258A875B">
            <w:r w:rsidRPr="00B21325">
              <w:t>Done for 1</w:t>
            </w:r>
            <w:r w:rsidRPr="00B21325">
              <w:rPr>
                <w:vertAlign w:val="superscript"/>
              </w:rPr>
              <w:t>st</w:t>
            </w:r>
            <w:r w:rsidRPr="00B21325">
              <w:t xml:space="preserve"> User </w:t>
            </w:r>
            <w:proofErr w:type="spellStart"/>
            <w:r w:rsidRPr="00B21325">
              <w:t>eXchange</w:t>
            </w:r>
            <w:proofErr w:type="spellEnd"/>
          </w:p>
        </w:tc>
      </w:tr>
      <w:tr w:rsidR="00B80270" w:rsidRPr="00B21325" w14:paraId="6EFC28E4" w14:textId="77777777" w:rsidTr="00C11B3C">
        <w:trPr>
          <w:trHeight w:val="300"/>
        </w:trPr>
        <w:tc>
          <w:tcPr>
            <w:tcW w:w="2070" w:type="dxa"/>
            <w:vMerge/>
          </w:tcPr>
          <w:p w14:paraId="7D011BF5" w14:textId="77777777" w:rsidR="00B80270" w:rsidRPr="00B21325" w:rsidRDefault="00B80270"/>
        </w:tc>
        <w:tc>
          <w:tcPr>
            <w:tcW w:w="2760" w:type="dxa"/>
            <w:vMerge/>
          </w:tcPr>
          <w:p w14:paraId="053738CD" w14:textId="77777777" w:rsidR="00B80270" w:rsidRPr="00B21325" w:rsidRDefault="00B80270"/>
        </w:tc>
        <w:tc>
          <w:tcPr>
            <w:tcW w:w="4170" w:type="dxa"/>
          </w:tcPr>
          <w:p w14:paraId="037876CC" w14:textId="31A732BE" w:rsidR="00B80270" w:rsidRPr="00B21325" w:rsidRDefault="00B80270" w:rsidP="258A875B">
            <w:r w:rsidRPr="00B21325">
              <w:t>Ongoing for 2</w:t>
            </w:r>
            <w:r w:rsidRPr="00B21325">
              <w:rPr>
                <w:vertAlign w:val="superscript"/>
              </w:rPr>
              <w:t>nd</w:t>
            </w:r>
            <w:r w:rsidRPr="00B21325">
              <w:t xml:space="preserve"> User </w:t>
            </w:r>
            <w:proofErr w:type="spellStart"/>
            <w:r w:rsidRPr="00B21325">
              <w:t>eXchange</w:t>
            </w:r>
            <w:proofErr w:type="spellEnd"/>
          </w:p>
        </w:tc>
      </w:tr>
      <w:tr w:rsidR="00FE63FD" w:rsidRPr="00B21325" w14:paraId="75E2BF9E" w14:textId="77777777" w:rsidTr="003538C9">
        <w:trPr>
          <w:trHeight w:val="420"/>
        </w:trPr>
        <w:tc>
          <w:tcPr>
            <w:tcW w:w="2070" w:type="dxa"/>
          </w:tcPr>
          <w:p w14:paraId="2E47303F" w14:textId="77777777" w:rsidR="00FE63FD" w:rsidRPr="00B21325" w:rsidRDefault="00FE63FD">
            <w:pPr>
              <w:widowControl w:val="0"/>
            </w:pPr>
            <w:r w:rsidRPr="00B21325">
              <w:t>Hackathon/</w:t>
            </w:r>
            <w:proofErr w:type="spellStart"/>
            <w:r w:rsidRPr="00B21325">
              <w:t>DestinE</w:t>
            </w:r>
            <w:proofErr w:type="spellEnd"/>
            <w:r w:rsidRPr="00B21325">
              <w:t xml:space="preserve"> Innovation Prize</w:t>
            </w:r>
          </w:p>
        </w:tc>
        <w:tc>
          <w:tcPr>
            <w:tcW w:w="2760" w:type="dxa"/>
          </w:tcPr>
          <w:p w14:paraId="1FA790E7" w14:textId="77777777" w:rsidR="00FE63FD" w:rsidRPr="00B21325" w:rsidRDefault="00FE63FD">
            <w:pPr>
              <w:widowControl w:val="0"/>
            </w:pPr>
            <w:r w:rsidRPr="00B21325">
              <w:t>Moving benchmark</w:t>
            </w:r>
            <w:r w:rsidRPr="00B21325">
              <w:rPr>
                <w:vertAlign w:val="superscript"/>
              </w:rPr>
              <w:footnoteReference w:id="4"/>
            </w:r>
            <w:r w:rsidRPr="00B21325">
              <w:t xml:space="preserve"> on hackathon page views.</w:t>
            </w:r>
          </w:p>
        </w:tc>
        <w:tc>
          <w:tcPr>
            <w:tcW w:w="4170" w:type="dxa"/>
          </w:tcPr>
          <w:p w14:paraId="7C12BCD2" w14:textId="469EA98D" w:rsidR="00FE63FD" w:rsidRPr="00B21325" w:rsidRDefault="2E7F3557">
            <w:pPr>
              <w:widowControl w:val="0"/>
            </w:pPr>
            <w:r w:rsidRPr="00B21325">
              <w:t>328 views</w:t>
            </w:r>
            <w:r w:rsidR="779B79A1" w:rsidRPr="00B21325">
              <w:t xml:space="preserve"> of 1</w:t>
            </w:r>
            <w:r w:rsidR="779B79A1" w:rsidRPr="00B21325">
              <w:rPr>
                <w:vertAlign w:val="superscript"/>
              </w:rPr>
              <w:t>st</w:t>
            </w:r>
            <w:r w:rsidR="779B79A1" w:rsidRPr="00B21325">
              <w:t xml:space="preserve"> </w:t>
            </w:r>
            <w:proofErr w:type="spellStart"/>
            <w:r w:rsidR="779B79A1" w:rsidRPr="00B21325">
              <w:t>DestinE</w:t>
            </w:r>
            <w:proofErr w:type="spellEnd"/>
            <w:r w:rsidR="779B79A1" w:rsidRPr="00B21325">
              <w:t xml:space="preserve"> Innovation Challenge</w:t>
            </w:r>
          </w:p>
        </w:tc>
      </w:tr>
    </w:tbl>
    <w:p w14:paraId="16DE1001" w14:textId="77777777" w:rsidR="0018002A" w:rsidRPr="00B21325" w:rsidRDefault="11909C96" w:rsidP="32E4165F">
      <w:pPr>
        <w:rPr>
          <w:i/>
          <w:iCs/>
          <w:sz w:val="28"/>
          <w:szCs w:val="28"/>
        </w:rPr>
      </w:pPr>
      <w:r w:rsidRPr="00B21325">
        <w:t xml:space="preserve">The messaging will be defined later based on the work plan for the CoPs. </w:t>
      </w:r>
    </w:p>
    <w:p w14:paraId="1DC18013" w14:textId="215734DB" w:rsidR="6A469FF6" w:rsidRPr="00B21325" w:rsidRDefault="6A469FF6" w:rsidP="005A4B60">
      <w:pPr>
        <w:pStyle w:val="Heading3"/>
      </w:pPr>
      <w:r w:rsidRPr="00B21325">
        <w:t xml:space="preserve">Campaign 5: Demonstrating </w:t>
      </w:r>
      <w:proofErr w:type="spellStart"/>
      <w:r w:rsidRPr="00B21325">
        <w:t>DestinE’s</w:t>
      </w:r>
      <w:proofErr w:type="spellEnd"/>
      <w:r w:rsidRPr="00B21325">
        <w:t xml:space="preserve"> potential to policy </w:t>
      </w:r>
      <w:proofErr w:type="gramStart"/>
      <w:r w:rsidRPr="00B21325">
        <w:t>makers</w:t>
      </w:r>
      <w:proofErr w:type="gramEnd"/>
    </w:p>
    <w:p w14:paraId="58EE304B" w14:textId="5023EAB3" w:rsidR="4F86D0D0" w:rsidRPr="00B21325" w:rsidRDefault="4F86D0D0">
      <w:r w:rsidRPr="00B21325">
        <w:t xml:space="preserve">This campaign has been put on hold, as </w:t>
      </w:r>
      <w:r w:rsidR="47DA015F" w:rsidRPr="00B21325">
        <w:t>it is currently unclear whether</w:t>
      </w:r>
      <w:r w:rsidRPr="00B21325">
        <w:t xml:space="preserve"> Policy Makers</w:t>
      </w:r>
      <w:r w:rsidR="52AFE9B1" w:rsidRPr="00B21325">
        <w:t xml:space="preserve"> fit withing the scope of relevant stakeholders for</w:t>
      </w:r>
      <w:r w:rsidRPr="00B21325">
        <w:t xml:space="preserve"> this</w:t>
      </w:r>
      <w:r w:rsidR="6CC85AB8" w:rsidRPr="00B21325">
        <w:t xml:space="preserve"> first</w:t>
      </w:r>
      <w:r w:rsidRPr="00B21325">
        <w:t xml:space="preserve"> </w:t>
      </w:r>
      <w:r w:rsidR="19529779" w:rsidRPr="00B21325">
        <w:t>p</w:t>
      </w:r>
      <w:r w:rsidRPr="00B21325">
        <w:t>hase of the initiative.</w:t>
      </w:r>
    </w:p>
    <w:p w14:paraId="2E8AE5D8" w14:textId="01609BBF" w:rsidR="0451A555" w:rsidRPr="00B21325" w:rsidRDefault="37B06987" w:rsidP="2055B2AB">
      <w:r w:rsidRPr="00B21325">
        <w:rPr>
          <w:noProof/>
        </w:rPr>
        <w:drawing>
          <wp:inline distT="0" distB="0" distL="0" distR="0" wp14:anchorId="78196324" wp14:editId="19F02E38">
            <wp:extent cx="5814112" cy="2858605"/>
            <wp:effectExtent l="0" t="0" r="0" b="0"/>
            <wp:docPr id="1679951758" name="Picture 16799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4112" cy="2858605"/>
                    </a:xfrm>
                    <a:prstGeom prst="rect">
                      <a:avLst/>
                    </a:prstGeom>
                  </pic:spPr>
                </pic:pic>
              </a:graphicData>
            </a:graphic>
          </wp:inline>
        </w:drawing>
      </w:r>
    </w:p>
    <w:p w14:paraId="389695FA" w14:textId="27D4ED35" w:rsidR="7AF34975" w:rsidRPr="00B21325" w:rsidRDefault="7AF34975" w:rsidP="360A507A">
      <w:pPr>
        <w:pStyle w:val="Caption"/>
        <w:jc w:val="center"/>
      </w:pPr>
      <w:r w:rsidRPr="00B21325">
        <w:t xml:space="preserve">Figure </w:t>
      </w:r>
      <w:r w:rsidRPr="00B21325">
        <w:fldChar w:fldCharType="begin"/>
      </w:r>
      <w:r w:rsidRPr="00B21325">
        <w:instrText>SEQ Figure \* ARABIC</w:instrText>
      </w:r>
      <w:r w:rsidRPr="00B21325">
        <w:fldChar w:fldCharType="separate"/>
      </w:r>
      <w:r w:rsidR="00E66957">
        <w:rPr>
          <w:noProof/>
        </w:rPr>
        <w:t>13</w:t>
      </w:r>
      <w:r w:rsidRPr="00B21325">
        <w:fldChar w:fldCharType="end"/>
      </w:r>
      <w:r w:rsidRPr="00B21325">
        <w:t xml:space="preserve"> Communication Campaigns Timeline</w:t>
      </w:r>
    </w:p>
    <w:p w14:paraId="6018B6BA" w14:textId="5F89EFF4" w:rsidR="0018002A" w:rsidRPr="00B21325" w:rsidRDefault="0018002A" w:rsidP="005A4B60">
      <w:pPr>
        <w:pStyle w:val="Heading3"/>
      </w:pPr>
      <w:bookmarkStart w:id="84" w:name="_4vegf6674lnf" w:colFirst="0" w:colLast="0"/>
      <w:bookmarkEnd w:id="84"/>
      <w:r w:rsidRPr="00B21325">
        <w:lastRenderedPageBreak/>
        <w:t>Horizontal Communication Activities and Channels</w:t>
      </w:r>
    </w:p>
    <w:p w14:paraId="004DC6E1" w14:textId="49C74B1E" w:rsidR="0018002A" w:rsidRPr="00B21325" w:rsidRDefault="0018002A" w:rsidP="0018002A">
      <w:r w:rsidRPr="00B21325">
        <w:t xml:space="preserve">Horizontal activities ensure the continuous relevance of the </w:t>
      </w:r>
      <w:proofErr w:type="spellStart"/>
      <w:r w:rsidRPr="00B21325">
        <w:t>DestinE</w:t>
      </w:r>
      <w:proofErr w:type="spellEnd"/>
      <w:r w:rsidRPr="00B21325">
        <w:t xml:space="preserve"> communication activities by ensuring continuous growth and activity. These are not topic specific and are implemented throughout the duration of this communication plan. </w:t>
      </w:r>
    </w:p>
    <w:p w14:paraId="433D2BB2" w14:textId="7D9991D1" w:rsidR="0018002A" w:rsidRPr="00B21325" w:rsidRDefault="0018002A" w:rsidP="0018002A">
      <w:pPr>
        <w:rPr>
          <w:b/>
        </w:rPr>
      </w:pPr>
      <w:r w:rsidRPr="00B21325">
        <w:rPr>
          <w:b/>
        </w:rPr>
        <w:t>Targets</w:t>
      </w:r>
    </w:p>
    <w:p w14:paraId="5D064FFA" w14:textId="077BE98D" w:rsidR="0018002A" w:rsidRPr="00B21325" w:rsidRDefault="0018002A" w:rsidP="0018002A">
      <w:r w:rsidRPr="00B21325">
        <w:t>Moving benchmarks are set to ensure continuous growth and improvement of the horizontal activities and are applied to the following metrics:</w:t>
      </w:r>
    </w:p>
    <w:p w14:paraId="56370ED3" w14:textId="2AE35EFC" w:rsidR="0018002A" w:rsidRPr="00B21325" w:rsidRDefault="0018002A" w:rsidP="00052CC7">
      <w:pPr>
        <w:numPr>
          <w:ilvl w:val="0"/>
          <w:numId w:val="16"/>
        </w:numPr>
        <w:spacing w:after="0"/>
        <w:jc w:val="left"/>
      </w:pPr>
      <w:r w:rsidRPr="00B21325">
        <w:t>Unique website users</w:t>
      </w:r>
      <w:r w:rsidR="005C335F" w:rsidRPr="00B21325">
        <w:t>: 17,493 (cumulative to-date)</w:t>
      </w:r>
    </w:p>
    <w:p w14:paraId="194088CD" w14:textId="52203A10" w:rsidR="0018002A" w:rsidRPr="00B21325" w:rsidRDefault="0018002A" w:rsidP="00052CC7">
      <w:pPr>
        <w:numPr>
          <w:ilvl w:val="0"/>
          <w:numId w:val="16"/>
        </w:numPr>
        <w:spacing w:after="0"/>
        <w:jc w:val="left"/>
      </w:pPr>
      <w:r w:rsidRPr="00B21325">
        <w:t>Website sessions</w:t>
      </w:r>
      <w:r w:rsidR="00052CC7" w:rsidRPr="00B21325">
        <w:t xml:space="preserve"> quarterly</w:t>
      </w:r>
      <w:r w:rsidR="0048400B" w:rsidRPr="00B21325">
        <w:t>:</w:t>
      </w:r>
      <w:r w:rsidR="00052CC7" w:rsidRPr="00B21325">
        <w:t xml:space="preserve"> 7412</w:t>
      </w:r>
      <w:r w:rsidR="0048400B" w:rsidRPr="00B21325">
        <w:t xml:space="preserve"> </w:t>
      </w:r>
      <w:r w:rsidR="00052CC7" w:rsidRPr="00B21325">
        <w:t>(Q3), 10081 (Q4)</w:t>
      </w:r>
    </w:p>
    <w:p w14:paraId="5BCCD346" w14:textId="7DD3A07E" w:rsidR="0018002A" w:rsidRPr="00B21325" w:rsidRDefault="0018002A" w:rsidP="00052CC7">
      <w:pPr>
        <w:numPr>
          <w:ilvl w:val="0"/>
          <w:numId w:val="16"/>
        </w:numPr>
        <w:spacing w:after="0"/>
        <w:jc w:val="left"/>
      </w:pPr>
      <w:r w:rsidRPr="00B21325">
        <w:t>Average bounce rate</w:t>
      </w:r>
      <w:r w:rsidR="0048400B" w:rsidRPr="00B21325">
        <w:t>: 64%</w:t>
      </w:r>
    </w:p>
    <w:p w14:paraId="22F4A4A7" w14:textId="37BB8BFB" w:rsidR="0018002A" w:rsidRPr="00B21325" w:rsidRDefault="0018002A" w:rsidP="0018002A">
      <w:pPr>
        <w:pStyle w:val="Heading4"/>
        <w:rPr>
          <w:shd w:val="clear" w:color="auto" w:fill="F4CCCC"/>
        </w:rPr>
      </w:pPr>
      <w:bookmarkStart w:id="85" w:name="_554gvs9fgap" w:colFirst="0" w:colLast="0"/>
      <w:bookmarkEnd w:id="85"/>
      <w:proofErr w:type="spellStart"/>
      <w:r w:rsidRPr="00B21325">
        <w:t>DestinE</w:t>
      </w:r>
      <w:proofErr w:type="spellEnd"/>
      <w:r w:rsidRPr="00B21325">
        <w:t xml:space="preserve"> Joint Website</w:t>
      </w:r>
    </w:p>
    <w:p w14:paraId="000C8AC5" w14:textId="54105D52" w:rsidR="0018002A" w:rsidRPr="00B21325" w:rsidRDefault="0CE40D64" w:rsidP="0018002A">
      <w:r w:rsidRPr="00B21325">
        <w:t xml:space="preserve">The </w:t>
      </w:r>
      <w:proofErr w:type="spellStart"/>
      <w:r w:rsidRPr="00B21325">
        <w:t>DestinE</w:t>
      </w:r>
      <w:proofErr w:type="spellEnd"/>
      <w:r w:rsidRPr="00B21325">
        <w:t xml:space="preserve"> Joint website aims to be the central reference point online for the </w:t>
      </w:r>
      <w:proofErr w:type="spellStart"/>
      <w:r w:rsidRPr="00B21325">
        <w:t>DestinE</w:t>
      </w:r>
      <w:proofErr w:type="spellEnd"/>
      <w:r w:rsidRPr="00B21325">
        <w:t xml:space="preserve"> initiative providing general information, up-to-date developments and engagement and co-creation opportunities. It will also be the main web presence of the DEUC project and its activities. </w:t>
      </w:r>
    </w:p>
    <w:p w14:paraId="7C3446CF" w14:textId="2F6F8375" w:rsidR="0018002A" w:rsidRPr="00B21325" w:rsidRDefault="414C7E7B" w:rsidP="258A875B">
      <w:pPr>
        <w:jc w:val="center"/>
      </w:pPr>
      <w:r w:rsidRPr="00B21325">
        <w:rPr>
          <w:noProof/>
        </w:rPr>
        <w:drawing>
          <wp:inline distT="0" distB="0" distL="0" distR="0" wp14:anchorId="403DC7CA" wp14:editId="3E8B0C25">
            <wp:extent cx="4143375" cy="1579662"/>
            <wp:effectExtent l="0" t="0" r="0" b="1905"/>
            <wp:docPr id="1341937432" name="Picture 13419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937432"/>
                    <pic:cNvPicPr/>
                  </pic:nvPicPr>
                  <pic:blipFill>
                    <a:blip r:embed="rId45">
                      <a:extLst>
                        <a:ext uri="{28A0092B-C50C-407E-A947-70E740481C1C}">
                          <a14:useLocalDpi xmlns:a14="http://schemas.microsoft.com/office/drawing/2010/main" val="0"/>
                        </a:ext>
                      </a:extLst>
                    </a:blip>
                    <a:stretch>
                      <a:fillRect/>
                    </a:stretch>
                  </pic:blipFill>
                  <pic:spPr>
                    <a:xfrm>
                      <a:off x="0" y="0"/>
                      <a:ext cx="4150060" cy="1582211"/>
                    </a:xfrm>
                    <a:prstGeom prst="rect">
                      <a:avLst/>
                    </a:prstGeom>
                  </pic:spPr>
                </pic:pic>
              </a:graphicData>
            </a:graphic>
          </wp:inline>
        </w:drawing>
      </w:r>
    </w:p>
    <w:p w14:paraId="27F9D2FF" w14:textId="37250EBC" w:rsidR="001E396A" w:rsidRPr="00B21325" w:rsidRDefault="75DA4254" w:rsidP="001E396A">
      <w:pPr>
        <w:pStyle w:val="Caption"/>
        <w:jc w:val="center"/>
      </w:pPr>
      <w:r w:rsidRPr="00B21325">
        <w:t xml:space="preserve">Figure </w:t>
      </w:r>
      <w:r w:rsidR="001E396A" w:rsidRPr="00B21325">
        <w:fldChar w:fldCharType="begin"/>
      </w:r>
      <w:r w:rsidR="001E396A" w:rsidRPr="00B21325">
        <w:instrText>SEQ Figure \* ARABIC</w:instrText>
      </w:r>
      <w:r w:rsidR="001E396A" w:rsidRPr="00B21325">
        <w:fldChar w:fldCharType="separate"/>
      </w:r>
      <w:r w:rsidR="00E66957">
        <w:rPr>
          <w:noProof/>
        </w:rPr>
        <w:t>14</w:t>
      </w:r>
      <w:r w:rsidR="001E396A" w:rsidRPr="00B21325">
        <w:fldChar w:fldCharType="end"/>
      </w:r>
      <w:r w:rsidRPr="00B21325">
        <w:t xml:space="preserve"> Website homepage </w:t>
      </w:r>
      <w:proofErr w:type="gramStart"/>
      <w:r w:rsidRPr="00B21325">
        <w:t>elements</w:t>
      </w:r>
      <w:bookmarkStart w:id="86" w:name="_Hlk515956646"/>
      <w:proofErr w:type="gramEnd"/>
    </w:p>
    <w:p w14:paraId="1DA0BA85" w14:textId="6E35AC88" w:rsidR="0018002A" w:rsidRPr="00B21325" w:rsidRDefault="60AA5970" w:rsidP="20CAE25A">
      <w:pPr>
        <w:spacing w:after="0"/>
        <w:jc w:val="left"/>
        <w:rPr>
          <w:rFonts w:eastAsia="Calibri" w:cs="Calibri"/>
          <w:color w:val="000000" w:themeColor="text1"/>
        </w:rPr>
      </w:pPr>
      <w:r w:rsidRPr="00B21325">
        <w:rPr>
          <w:rFonts w:eastAsia="Calibri" w:cs="Calibri"/>
          <w:color w:val="000000" w:themeColor="text1"/>
        </w:rPr>
        <w:t xml:space="preserve">The development of the Destination Earth Joint website follows a gradual process of releases. Each website release introduces new sections and pages that complement the core of the website and provide more detailed information about the project and further opportunities for engagement. Up to today, two releases have been finalized and a third one is ongoing. The priorities for each release are discussed with the Entrusted Entities and are based on the content availability. </w:t>
      </w:r>
    </w:p>
    <w:p w14:paraId="26102681" w14:textId="53144D27" w:rsidR="258A875B" w:rsidRPr="00B21325" w:rsidRDefault="258A875B" w:rsidP="258A875B">
      <w:pPr>
        <w:spacing w:after="0"/>
        <w:jc w:val="left"/>
        <w:rPr>
          <w:rFonts w:eastAsia="Calibri" w:cs="Calibri"/>
          <w:color w:val="000000" w:themeColor="text1"/>
        </w:rPr>
      </w:pPr>
    </w:p>
    <w:p w14:paraId="2FB1961E" w14:textId="79B3A6EC" w:rsidR="2CCAA32B" w:rsidRPr="00B21325" w:rsidRDefault="2CCAA32B" w:rsidP="258A875B">
      <w:pPr>
        <w:spacing w:after="0"/>
        <w:jc w:val="left"/>
        <w:rPr>
          <w:rFonts w:eastAsia="Calibri" w:cs="Calibri"/>
        </w:rPr>
      </w:pPr>
      <w:r w:rsidRPr="00B21325">
        <w:rPr>
          <w:rFonts w:eastAsia="Calibri" w:cs="Calibri"/>
          <w:color w:val="000000" w:themeColor="text1"/>
        </w:rPr>
        <w:t xml:space="preserve">The timeline and updates for the website releases and the modules that comprise each release are recorded and updated at least monthly in the </w:t>
      </w:r>
      <w:hyperlink r:id="rId46">
        <w:r w:rsidR="06FC6256" w:rsidRPr="00B21325">
          <w:rPr>
            <w:rStyle w:val="Hyperlink"/>
            <w:rFonts w:eastAsia="Calibri" w:cs="Calibri"/>
          </w:rPr>
          <w:t>Destination Earth Joint Website Roadmap.docx</w:t>
        </w:r>
      </w:hyperlink>
      <w:r w:rsidR="06FC6256" w:rsidRPr="00B21325">
        <w:rPr>
          <w:rFonts w:eastAsia="Calibri" w:cs="Calibri"/>
        </w:rPr>
        <w:t xml:space="preserve"> (link accessible only to those that have access to the DEUC consortium repository)</w:t>
      </w:r>
      <w:r w:rsidR="37AED3B6" w:rsidRPr="00B21325">
        <w:rPr>
          <w:rFonts w:eastAsia="Calibri" w:cs="Calibri"/>
        </w:rPr>
        <w:t>.</w:t>
      </w:r>
    </w:p>
    <w:p w14:paraId="60616804" w14:textId="01363D5E" w:rsidR="258A875B" w:rsidRPr="00B21325" w:rsidRDefault="258A875B" w:rsidP="258A875B">
      <w:pPr>
        <w:spacing w:after="0"/>
        <w:jc w:val="left"/>
        <w:rPr>
          <w:rFonts w:eastAsia="Calibri" w:cs="Calibri"/>
          <w:color w:val="000000" w:themeColor="text1"/>
        </w:rPr>
      </w:pPr>
    </w:p>
    <w:p w14:paraId="4815F124" w14:textId="2F2F64DD" w:rsidR="0275475D" w:rsidRPr="00B21325" w:rsidRDefault="45F8C37C" w:rsidP="258A875B">
      <w:pPr>
        <w:jc w:val="left"/>
        <w:rPr>
          <w:rFonts w:eastAsia="Calibri" w:cs="Calibri"/>
          <w:b/>
          <w:bCs/>
          <w:color w:val="000000" w:themeColor="text1"/>
          <w:u w:val="single"/>
        </w:rPr>
      </w:pPr>
      <w:r w:rsidRPr="00B21325">
        <w:rPr>
          <w:rFonts w:eastAsia="Calibri" w:cs="Calibri"/>
          <w:b/>
          <w:bCs/>
          <w:color w:val="000000" w:themeColor="text1"/>
          <w:u w:val="single"/>
        </w:rPr>
        <w:t>1</w:t>
      </w:r>
      <w:r w:rsidRPr="00B21325">
        <w:rPr>
          <w:rFonts w:eastAsia="Calibri" w:cs="Calibri"/>
          <w:b/>
          <w:bCs/>
          <w:color w:val="000000" w:themeColor="text1"/>
          <w:u w:val="single"/>
          <w:vertAlign w:val="superscript"/>
        </w:rPr>
        <w:t>st</w:t>
      </w:r>
      <w:r w:rsidRPr="00B21325">
        <w:rPr>
          <w:rFonts w:eastAsia="Calibri" w:cs="Calibri"/>
          <w:b/>
          <w:bCs/>
          <w:color w:val="000000" w:themeColor="text1"/>
          <w:u w:val="single"/>
        </w:rPr>
        <w:t xml:space="preserve"> Release</w:t>
      </w:r>
    </w:p>
    <w:p w14:paraId="3293F0FF" w14:textId="57D5E94C" w:rsidR="0275475D" w:rsidRPr="00B21325" w:rsidRDefault="0275475D" w:rsidP="5BD973C4">
      <w:pPr>
        <w:jc w:val="left"/>
      </w:pPr>
      <w:r w:rsidRPr="00B21325">
        <w:rPr>
          <w:rFonts w:eastAsia="Calibri" w:cs="Calibri"/>
          <w:color w:val="000000" w:themeColor="text1"/>
        </w:rPr>
        <w:t xml:space="preserve">The first website release was </w:t>
      </w:r>
      <w:proofErr w:type="spellStart"/>
      <w:r w:rsidRPr="00B21325">
        <w:rPr>
          <w:rFonts w:eastAsia="Calibri" w:cs="Calibri"/>
          <w:color w:val="000000" w:themeColor="text1"/>
        </w:rPr>
        <w:t>centered</w:t>
      </w:r>
      <w:proofErr w:type="spellEnd"/>
      <w:r w:rsidRPr="00B21325">
        <w:rPr>
          <w:rFonts w:eastAsia="Calibri" w:cs="Calibri"/>
          <w:color w:val="000000" w:themeColor="text1"/>
        </w:rPr>
        <w:t xml:space="preserve"> on the development of the core sections that provide a clear overview of Destination Earth’s objective, </w:t>
      </w:r>
      <w:proofErr w:type="gramStart"/>
      <w:r w:rsidRPr="00B21325">
        <w:rPr>
          <w:rFonts w:eastAsia="Calibri" w:cs="Calibri"/>
          <w:color w:val="000000" w:themeColor="text1"/>
        </w:rPr>
        <w:t>timeline</w:t>
      </w:r>
      <w:proofErr w:type="gramEnd"/>
      <w:r w:rsidRPr="00B21325">
        <w:rPr>
          <w:rFonts w:eastAsia="Calibri" w:cs="Calibri"/>
          <w:color w:val="000000" w:themeColor="text1"/>
        </w:rPr>
        <w:t xml:space="preserve"> and updates. Thus, it included such sections:</w:t>
      </w:r>
    </w:p>
    <w:p w14:paraId="4C2DD17A" w14:textId="6896F07F"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lastRenderedPageBreak/>
        <w:t>Homepage</w:t>
      </w:r>
      <w:r w:rsidR="1CEC18D1" w:rsidRPr="00B21325">
        <w:rPr>
          <w:rFonts w:eastAsia="Calibri" w:cs="Calibri"/>
          <w:b/>
          <w:bCs/>
        </w:rPr>
        <w:t xml:space="preserve">: </w:t>
      </w:r>
      <w:r w:rsidRPr="00B21325">
        <w:rPr>
          <w:rFonts w:eastAsia="Calibri" w:cs="Calibri"/>
          <w:color w:val="000000" w:themeColor="text1"/>
        </w:rPr>
        <w:t xml:space="preserve">The Homepage is the main entry point for the external users. For this reason, its objective is to provide a concise yet comprehensive overview of the project’s mission and activities. The Homepage features key information about how </w:t>
      </w:r>
      <w:proofErr w:type="spellStart"/>
      <w:r w:rsidRPr="00B21325">
        <w:rPr>
          <w:rFonts w:eastAsia="Calibri" w:cs="Calibri"/>
          <w:color w:val="000000" w:themeColor="text1"/>
        </w:rPr>
        <w:t>DestinE</w:t>
      </w:r>
      <w:proofErr w:type="spellEnd"/>
      <w:r w:rsidRPr="00B21325">
        <w:rPr>
          <w:rFonts w:eastAsia="Calibri" w:cs="Calibri"/>
          <w:color w:val="000000" w:themeColor="text1"/>
        </w:rPr>
        <w:t xml:space="preserve"> will be used, the three main components, the development timeline, the organisations entrusted with its development, a shortcut to the latest news and events and, most importantly, a call to action that redirects to the Community section.</w:t>
      </w:r>
    </w:p>
    <w:p w14:paraId="7B0E72F1" w14:textId="69D39907" w:rsidR="0275475D" w:rsidRPr="00B21325" w:rsidRDefault="60AA5970" w:rsidP="258A875B">
      <w:pPr>
        <w:jc w:val="center"/>
      </w:pPr>
      <w:r w:rsidRPr="00B21325">
        <w:rPr>
          <w:rFonts w:eastAsia="Calibri" w:cs="Calibri"/>
          <w:color w:val="000000" w:themeColor="text1"/>
        </w:rPr>
        <w:t xml:space="preserve"> </w:t>
      </w:r>
      <w:r w:rsidR="6B808A27" w:rsidRPr="00B21325">
        <w:rPr>
          <w:noProof/>
        </w:rPr>
        <w:drawing>
          <wp:inline distT="0" distB="0" distL="0" distR="0" wp14:anchorId="52C66727" wp14:editId="5CC28CF2">
            <wp:extent cx="3857625" cy="1803649"/>
            <wp:effectExtent l="0" t="0" r="0" b="6350"/>
            <wp:docPr id="1574332674" name="Picture 157433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332674"/>
                    <pic:cNvPicPr/>
                  </pic:nvPicPr>
                  <pic:blipFill>
                    <a:blip r:embed="rId47">
                      <a:extLst>
                        <a:ext uri="{28A0092B-C50C-407E-A947-70E740481C1C}">
                          <a14:useLocalDpi xmlns:a14="http://schemas.microsoft.com/office/drawing/2010/main" val="0"/>
                        </a:ext>
                      </a:extLst>
                    </a:blip>
                    <a:stretch>
                      <a:fillRect/>
                    </a:stretch>
                  </pic:blipFill>
                  <pic:spPr>
                    <a:xfrm>
                      <a:off x="0" y="0"/>
                      <a:ext cx="3866141" cy="1807631"/>
                    </a:xfrm>
                    <a:prstGeom prst="rect">
                      <a:avLst/>
                    </a:prstGeom>
                  </pic:spPr>
                </pic:pic>
              </a:graphicData>
            </a:graphic>
          </wp:inline>
        </w:drawing>
      </w:r>
    </w:p>
    <w:p w14:paraId="602732CD" w14:textId="128CCB14" w:rsidR="20CAE25A"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About</w:t>
      </w:r>
      <w:r w:rsidR="4FE97B82" w:rsidRPr="00B21325">
        <w:rPr>
          <w:rFonts w:eastAsia="Calibri" w:cs="Calibri"/>
          <w:b/>
          <w:bCs/>
        </w:rPr>
        <w:t xml:space="preserve">: </w:t>
      </w:r>
      <w:r w:rsidRPr="00B21325">
        <w:rPr>
          <w:rFonts w:eastAsia="Calibri" w:cs="Calibri"/>
          <w:color w:val="000000" w:themeColor="text1"/>
        </w:rPr>
        <w:t xml:space="preserve">The About section has been designed to provide more detailed information about the project and the Entrusted Entities, the technologies that will be leveraged within the core platform, the envisaged </w:t>
      </w:r>
      <w:proofErr w:type="gramStart"/>
      <w:r w:rsidRPr="00B21325">
        <w:rPr>
          <w:rFonts w:eastAsia="Calibri" w:cs="Calibri"/>
          <w:color w:val="000000" w:themeColor="text1"/>
        </w:rPr>
        <w:t>activities</w:t>
      </w:r>
      <w:proofErr w:type="gramEnd"/>
      <w:r w:rsidRPr="00B21325">
        <w:rPr>
          <w:rFonts w:eastAsia="Calibri" w:cs="Calibri"/>
          <w:color w:val="000000" w:themeColor="text1"/>
        </w:rPr>
        <w:t xml:space="preserve"> and the value proposition for the stakeholders. </w:t>
      </w:r>
    </w:p>
    <w:p w14:paraId="7E330EEE" w14:textId="6BD88CA3" w:rsidR="0275475D" w:rsidRPr="00B21325" w:rsidRDefault="60AA5970" w:rsidP="00052CC7">
      <w:pPr>
        <w:pStyle w:val="ListParagraph"/>
        <w:numPr>
          <w:ilvl w:val="0"/>
          <w:numId w:val="32"/>
        </w:numPr>
        <w:spacing w:after="0"/>
        <w:jc w:val="left"/>
        <w:rPr>
          <w:rFonts w:eastAsia="Calibri" w:cs="Calibri"/>
          <w:color w:val="000000" w:themeColor="text1"/>
        </w:rPr>
      </w:pPr>
      <w:r w:rsidRPr="003538C9">
        <w:rPr>
          <w:b/>
        </w:rPr>
        <w:t xml:space="preserve">News </w:t>
      </w:r>
      <w:r w:rsidRPr="00B21325">
        <w:rPr>
          <w:rFonts w:eastAsia="Calibri" w:cs="Calibri"/>
          <w:b/>
          <w:bCs/>
        </w:rPr>
        <w:t>&amp;</w:t>
      </w:r>
      <w:r w:rsidRPr="003538C9">
        <w:rPr>
          <w:b/>
        </w:rPr>
        <w:t xml:space="preserve"> Events</w:t>
      </w:r>
      <w:r w:rsidR="55DE1AF5" w:rsidRPr="003538C9">
        <w:rPr>
          <w:b/>
        </w:rPr>
        <w:t xml:space="preserve">: </w:t>
      </w:r>
      <w:r w:rsidRPr="00B21325">
        <w:rPr>
          <w:rFonts w:eastAsia="Calibri" w:cs="Calibri"/>
          <w:color w:val="000000" w:themeColor="text1"/>
        </w:rPr>
        <w:t>The News &amp; Events section serves to announce and continuously inform the website visitors about the progress on the project implementation and new opportunities for engagement.</w:t>
      </w:r>
    </w:p>
    <w:p w14:paraId="34D8F737" w14:textId="68D8596C" w:rsidR="5BD973C4" w:rsidRPr="00B21325" w:rsidRDefault="5BD973C4" w:rsidP="5BD973C4">
      <w:pPr>
        <w:spacing w:after="0"/>
        <w:jc w:val="left"/>
        <w:rPr>
          <w:rFonts w:eastAsia="Calibri" w:cs="Calibri"/>
          <w:color w:val="000000" w:themeColor="text1"/>
        </w:rPr>
      </w:pPr>
    </w:p>
    <w:p w14:paraId="13F47757" w14:textId="1BCDDE67" w:rsidR="7F95D504" w:rsidRPr="00B21325" w:rsidRDefault="3AE0BDF1" w:rsidP="258A875B">
      <w:pPr>
        <w:spacing w:after="0"/>
        <w:jc w:val="center"/>
        <w:rPr>
          <w:rFonts w:eastAsia="Calibri" w:cs="Calibri"/>
          <w:color w:val="000000" w:themeColor="text1"/>
        </w:rPr>
      </w:pPr>
      <w:r w:rsidRPr="00B21325">
        <w:rPr>
          <w:noProof/>
        </w:rPr>
        <w:drawing>
          <wp:inline distT="0" distB="0" distL="0" distR="0" wp14:anchorId="79082001" wp14:editId="19CF713F">
            <wp:extent cx="3632416" cy="3571875"/>
            <wp:effectExtent l="0" t="0" r="6350" b="0"/>
            <wp:docPr id="838776618" name="Picture 83877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776618"/>
                    <pic:cNvPicPr/>
                  </pic:nvPicPr>
                  <pic:blipFill>
                    <a:blip r:embed="rId48">
                      <a:extLst>
                        <a:ext uri="{28A0092B-C50C-407E-A947-70E740481C1C}">
                          <a14:useLocalDpi xmlns:a14="http://schemas.microsoft.com/office/drawing/2010/main" val="0"/>
                        </a:ext>
                      </a:extLst>
                    </a:blip>
                    <a:stretch>
                      <a:fillRect/>
                    </a:stretch>
                  </pic:blipFill>
                  <pic:spPr>
                    <a:xfrm>
                      <a:off x="0" y="0"/>
                      <a:ext cx="3645826" cy="3585061"/>
                    </a:xfrm>
                    <a:prstGeom prst="rect">
                      <a:avLst/>
                    </a:prstGeom>
                  </pic:spPr>
                </pic:pic>
              </a:graphicData>
            </a:graphic>
          </wp:inline>
        </w:drawing>
      </w:r>
    </w:p>
    <w:p w14:paraId="078F8F0A" w14:textId="0FB4EEBE" w:rsidR="20CAE25A" w:rsidRPr="00B21325" w:rsidRDefault="20CAE25A" w:rsidP="20CAE25A">
      <w:pPr>
        <w:spacing w:after="0"/>
        <w:jc w:val="left"/>
        <w:rPr>
          <w:rFonts w:eastAsia="Calibri" w:cs="Calibri"/>
          <w:color w:val="000000" w:themeColor="text1"/>
        </w:rPr>
      </w:pPr>
    </w:p>
    <w:p w14:paraId="61B8E4AF" w14:textId="387617ED"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lastRenderedPageBreak/>
        <w:t>Contact us</w:t>
      </w:r>
      <w:r w:rsidR="681BB50E" w:rsidRPr="00B21325">
        <w:rPr>
          <w:rFonts w:eastAsia="Calibri" w:cs="Calibri"/>
          <w:b/>
          <w:bCs/>
        </w:rPr>
        <w:t xml:space="preserve">: </w:t>
      </w:r>
      <w:r w:rsidRPr="00B21325">
        <w:rPr>
          <w:rFonts w:eastAsia="Calibri" w:cs="Calibri"/>
          <w:color w:val="000000" w:themeColor="text1"/>
        </w:rPr>
        <w:t xml:space="preserve">The Contact us </w:t>
      </w:r>
      <w:r w:rsidRPr="003538C9">
        <w:rPr>
          <w:color w:val="000000" w:themeColor="text1"/>
        </w:rPr>
        <w:t xml:space="preserve">page </w:t>
      </w:r>
      <w:r w:rsidRPr="00B21325">
        <w:rPr>
          <w:rFonts w:eastAsia="Calibri" w:cs="Calibri"/>
          <w:color w:val="000000" w:themeColor="text1"/>
        </w:rPr>
        <w:t xml:space="preserve">ensures that there is an easy-to-use channel for communication and feedback from external users. </w:t>
      </w:r>
    </w:p>
    <w:p w14:paraId="7D1539DE" w14:textId="7700ADEE"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Privacy Policy</w:t>
      </w:r>
      <w:r w:rsidRPr="00B21325">
        <w:rPr>
          <w:rFonts w:eastAsia="Calibri" w:cs="Calibri"/>
        </w:rPr>
        <w:t xml:space="preserve"> and </w:t>
      </w:r>
      <w:r w:rsidRPr="00B21325">
        <w:rPr>
          <w:rFonts w:eastAsia="Calibri" w:cs="Calibri"/>
          <w:b/>
          <w:bCs/>
        </w:rPr>
        <w:t>Terms of Use</w:t>
      </w:r>
      <w:r w:rsidRPr="00B21325">
        <w:rPr>
          <w:rFonts w:eastAsia="Calibri" w:cs="Calibri"/>
        </w:rPr>
        <w:t xml:space="preserve"> pages</w:t>
      </w:r>
      <w:r w:rsidR="110B6FCD" w:rsidRPr="00B21325">
        <w:rPr>
          <w:rFonts w:eastAsia="Calibri" w:cs="Calibri"/>
        </w:rPr>
        <w:t xml:space="preserve">: </w:t>
      </w:r>
      <w:r w:rsidRPr="00B21325">
        <w:rPr>
          <w:rFonts w:eastAsia="Calibri" w:cs="Calibri"/>
          <w:color w:val="000000" w:themeColor="text1"/>
        </w:rPr>
        <w:t xml:space="preserve">The second website release built upon the developed core sections and has further expanded the engagement channels for the users. </w:t>
      </w:r>
    </w:p>
    <w:p w14:paraId="49AE94B0" w14:textId="241727D4" w:rsidR="0275475D" w:rsidRPr="00B21325" w:rsidRDefault="6E2C3501" w:rsidP="258A875B">
      <w:pPr>
        <w:spacing w:after="0"/>
        <w:jc w:val="left"/>
        <w:rPr>
          <w:rFonts w:eastAsia="Calibri" w:cs="Calibri"/>
          <w:b/>
          <w:bCs/>
          <w:color w:val="000000" w:themeColor="text1"/>
          <w:u w:val="single"/>
        </w:rPr>
      </w:pPr>
      <w:r w:rsidRPr="00B21325">
        <w:rPr>
          <w:rFonts w:eastAsia="Calibri" w:cs="Calibri"/>
          <w:b/>
          <w:bCs/>
          <w:color w:val="000000" w:themeColor="text1"/>
          <w:u w:val="single"/>
        </w:rPr>
        <w:t>2</w:t>
      </w:r>
      <w:r w:rsidRPr="00B21325">
        <w:rPr>
          <w:rFonts w:eastAsia="Calibri" w:cs="Calibri"/>
          <w:b/>
          <w:bCs/>
          <w:color w:val="000000" w:themeColor="text1"/>
          <w:u w:val="single"/>
          <w:vertAlign w:val="superscript"/>
        </w:rPr>
        <w:t>nd</w:t>
      </w:r>
      <w:r w:rsidRPr="00B21325">
        <w:rPr>
          <w:rFonts w:eastAsia="Calibri" w:cs="Calibri"/>
          <w:b/>
          <w:bCs/>
          <w:color w:val="000000" w:themeColor="text1"/>
          <w:u w:val="single"/>
        </w:rPr>
        <w:t xml:space="preserve"> Release</w:t>
      </w:r>
    </w:p>
    <w:p w14:paraId="7B6EB1E1" w14:textId="043008F2" w:rsidR="258A875B" w:rsidRPr="00B21325" w:rsidRDefault="60AA5970" w:rsidP="258A875B">
      <w:pPr>
        <w:spacing w:after="0"/>
        <w:jc w:val="left"/>
        <w:rPr>
          <w:rFonts w:eastAsia="Calibri" w:cs="Calibri"/>
          <w:color w:val="000000" w:themeColor="text1"/>
        </w:rPr>
      </w:pPr>
      <w:r w:rsidRPr="00B21325">
        <w:rPr>
          <w:rFonts w:eastAsia="Calibri" w:cs="Calibri"/>
          <w:color w:val="000000" w:themeColor="text1"/>
        </w:rPr>
        <w:t xml:space="preserve">The second release complemented the website with such sections and pages: </w:t>
      </w:r>
    </w:p>
    <w:p w14:paraId="44650AE9" w14:textId="4059AA8A"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Community</w:t>
      </w:r>
      <w:r w:rsidRPr="00B21325">
        <w:rPr>
          <w:rFonts w:eastAsia="Calibri" w:cs="Calibri"/>
        </w:rPr>
        <w:t xml:space="preserve"> </w:t>
      </w:r>
      <w:r w:rsidRPr="00B21325">
        <w:rPr>
          <w:rFonts w:eastAsia="Calibri" w:cs="Calibri"/>
          <w:b/>
          <w:bCs/>
        </w:rPr>
        <w:t>section</w:t>
      </w:r>
      <w:r w:rsidR="37BFD7D8" w:rsidRPr="00B21325">
        <w:rPr>
          <w:rFonts w:eastAsia="Calibri" w:cs="Calibri"/>
          <w:b/>
          <w:bCs/>
        </w:rPr>
        <w:t xml:space="preserve">: </w:t>
      </w:r>
      <w:r w:rsidRPr="00B21325">
        <w:rPr>
          <w:rFonts w:eastAsia="Calibri" w:cs="Calibri"/>
          <w:color w:val="000000" w:themeColor="text1"/>
        </w:rPr>
        <w:t xml:space="preserve">The Community section describes the advantages of joining the community and the opportunities offered to the members. A secondary page under the Community section includes a dedicated webform to join the Community.  </w:t>
      </w:r>
    </w:p>
    <w:p w14:paraId="7F83584D" w14:textId="0C5F93C3" w:rsidR="258A875B" w:rsidRPr="00B21325" w:rsidRDefault="258A875B" w:rsidP="258A875B">
      <w:pPr>
        <w:spacing w:after="0"/>
        <w:jc w:val="left"/>
        <w:rPr>
          <w:rFonts w:eastAsia="Calibri" w:cs="Calibri"/>
          <w:color w:val="000000" w:themeColor="text1"/>
        </w:rPr>
      </w:pPr>
    </w:p>
    <w:p w14:paraId="447C5A57" w14:textId="2580B382" w:rsidR="0275475D" w:rsidRPr="00B21325" w:rsidRDefault="60AA5970" w:rsidP="00052CC7">
      <w:pPr>
        <w:pStyle w:val="ListParagraph"/>
        <w:numPr>
          <w:ilvl w:val="0"/>
          <w:numId w:val="32"/>
        </w:numPr>
        <w:spacing w:after="0"/>
        <w:jc w:val="left"/>
        <w:rPr>
          <w:rFonts w:eastAsia="Calibri" w:cs="Calibri"/>
          <w:color w:val="000000" w:themeColor="text1"/>
        </w:rPr>
      </w:pPr>
      <w:r w:rsidRPr="00B21325">
        <w:rPr>
          <w:rFonts w:eastAsia="Calibri" w:cs="Calibri"/>
          <w:b/>
          <w:bCs/>
        </w:rPr>
        <w:t>Components pages</w:t>
      </w:r>
      <w:r w:rsidR="28E11BE0" w:rsidRPr="00B21325">
        <w:rPr>
          <w:rFonts w:eastAsia="Calibri" w:cs="Calibri"/>
          <w:b/>
          <w:bCs/>
        </w:rPr>
        <w:t xml:space="preserve">: </w:t>
      </w:r>
      <w:r w:rsidRPr="00B21325">
        <w:rPr>
          <w:rFonts w:eastAsia="Calibri" w:cs="Calibri"/>
          <w:color w:val="000000" w:themeColor="text1"/>
        </w:rPr>
        <w:t>A set of secondary pages under the About section provide an overview of the three main components to be delivered</w:t>
      </w:r>
      <w:r w:rsidRPr="003538C9">
        <w:rPr>
          <w:color w:val="000000" w:themeColor="text1"/>
        </w:rPr>
        <w:t xml:space="preserve"> by the </w:t>
      </w:r>
      <w:r w:rsidRPr="00B21325">
        <w:rPr>
          <w:rFonts w:eastAsia="Calibri" w:cs="Calibri"/>
          <w:color w:val="000000" w:themeColor="text1"/>
        </w:rPr>
        <w:t>three Entrusted Entities and the expected impact.</w:t>
      </w:r>
    </w:p>
    <w:p w14:paraId="30546F94" w14:textId="55733A46" w:rsidR="0275475D" w:rsidRPr="003538C9" w:rsidRDefault="299F8B74" w:rsidP="003538C9">
      <w:pPr>
        <w:pStyle w:val="ListParagraph"/>
        <w:numPr>
          <w:ilvl w:val="0"/>
          <w:numId w:val="32"/>
        </w:numPr>
        <w:spacing w:after="0"/>
        <w:jc w:val="left"/>
        <w:rPr>
          <w:color w:val="000000" w:themeColor="text1"/>
        </w:rPr>
      </w:pPr>
      <w:r w:rsidRPr="71D37C3A">
        <w:rPr>
          <w:rFonts w:eastAsia="Calibri" w:cs="Calibri"/>
          <w:b/>
          <w:bCs/>
        </w:rPr>
        <w:t>Procurements</w:t>
      </w:r>
      <w:r w:rsidRPr="71D37C3A">
        <w:rPr>
          <w:rFonts w:eastAsia="Calibri" w:cs="Calibri"/>
        </w:rPr>
        <w:t xml:space="preserve"> </w:t>
      </w:r>
      <w:r w:rsidRPr="71D37C3A">
        <w:rPr>
          <w:rFonts w:eastAsia="Calibri" w:cs="Calibri"/>
          <w:b/>
          <w:bCs/>
        </w:rPr>
        <w:t>section</w:t>
      </w:r>
      <w:r w:rsidR="20F35AD7" w:rsidRPr="71D37C3A">
        <w:rPr>
          <w:rFonts w:eastAsia="Calibri" w:cs="Calibri"/>
          <w:b/>
          <w:bCs/>
        </w:rPr>
        <w:t xml:space="preserve">: </w:t>
      </w:r>
      <w:r w:rsidRPr="71D37C3A">
        <w:rPr>
          <w:rFonts w:eastAsia="Calibri" w:cs="Calibri"/>
          <w:color w:val="000000" w:themeColor="text1"/>
        </w:rPr>
        <w:t>The Procurements section displays the list of</w:t>
      </w:r>
      <w:r w:rsidRPr="003538C9">
        <w:rPr>
          <w:color w:val="000000" w:themeColor="text1"/>
        </w:rPr>
        <w:t xml:space="preserve"> </w:t>
      </w:r>
      <w:proofErr w:type="spellStart"/>
      <w:r w:rsidRPr="003538C9">
        <w:rPr>
          <w:color w:val="000000" w:themeColor="text1"/>
        </w:rPr>
        <w:t>DestinE</w:t>
      </w:r>
      <w:proofErr w:type="spellEnd"/>
      <w:r w:rsidRPr="003538C9">
        <w:rPr>
          <w:color w:val="000000" w:themeColor="text1"/>
        </w:rPr>
        <w:t xml:space="preserve"> </w:t>
      </w:r>
      <w:r w:rsidRPr="71D37C3A">
        <w:rPr>
          <w:rFonts w:eastAsia="Calibri" w:cs="Calibri"/>
          <w:color w:val="000000" w:themeColor="text1"/>
        </w:rPr>
        <w:t xml:space="preserve">open and closed procurements. To ensure an easy navigation, the procurements can be filtered by the funding organization, </w:t>
      </w:r>
      <w:proofErr w:type="gramStart"/>
      <w:r w:rsidRPr="71D37C3A">
        <w:rPr>
          <w:rFonts w:eastAsia="Calibri" w:cs="Calibri"/>
          <w:color w:val="000000" w:themeColor="text1"/>
        </w:rPr>
        <w:t>budget</w:t>
      </w:r>
      <w:proofErr w:type="gramEnd"/>
      <w:r w:rsidRPr="71D37C3A">
        <w:rPr>
          <w:rFonts w:eastAsia="Calibri" w:cs="Calibri"/>
          <w:color w:val="000000" w:themeColor="text1"/>
        </w:rPr>
        <w:t xml:space="preserve"> and status. The section is complemented with a secondary page covering external procurements.</w:t>
      </w:r>
    </w:p>
    <w:p w14:paraId="403CE85B" w14:textId="43EA7999" w:rsidR="5BD973C4" w:rsidRPr="00B21325" w:rsidRDefault="5BD973C4" w:rsidP="5BD973C4">
      <w:pPr>
        <w:jc w:val="left"/>
        <w:rPr>
          <w:rFonts w:eastAsia="Calibri" w:cs="Calibri"/>
          <w:color w:val="000000" w:themeColor="text1"/>
        </w:rPr>
      </w:pPr>
    </w:p>
    <w:p w14:paraId="396BDAD6" w14:textId="32E481DE" w:rsidR="0275475D" w:rsidRPr="00B21325" w:rsidRDefault="2286781A" w:rsidP="258A875B">
      <w:pPr>
        <w:jc w:val="center"/>
        <w:rPr>
          <w:rFonts w:eastAsia="Calibri" w:cs="Calibri"/>
          <w:color w:val="000000" w:themeColor="text1"/>
        </w:rPr>
      </w:pPr>
      <w:r w:rsidRPr="00B21325">
        <w:rPr>
          <w:noProof/>
        </w:rPr>
        <w:drawing>
          <wp:inline distT="0" distB="0" distL="0" distR="0" wp14:anchorId="28329AD6" wp14:editId="5A529C5D">
            <wp:extent cx="4279547" cy="4181475"/>
            <wp:effectExtent l="0" t="0" r="6985" b="0"/>
            <wp:docPr id="354898683" name="Picture 35489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98683"/>
                    <pic:cNvPicPr/>
                  </pic:nvPicPr>
                  <pic:blipFill>
                    <a:blip r:embed="rId49">
                      <a:extLst>
                        <a:ext uri="{28A0092B-C50C-407E-A947-70E740481C1C}">
                          <a14:useLocalDpi xmlns:a14="http://schemas.microsoft.com/office/drawing/2010/main" val="0"/>
                        </a:ext>
                      </a:extLst>
                    </a:blip>
                    <a:stretch>
                      <a:fillRect/>
                    </a:stretch>
                  </pic:blipFill>
                  <pic:spPr>
                    <a:xfrm>
                      <a:off x="0" y="0"/>
                      <a:ext cx="4288634" cy="4190353"/>
                    </a:xfrm>
                    <a:prstGeom prst="rect">
                      <a:avLst/>
                    </a:prstGeom>
                  </pic:spPr>
                </pic:pic>
              </a:graphicData>
            </a:graphic>
          </wp:inline>
        </w:drawing>
      </w:r>
    </w:p>
    <w:p w14:paraId="4D6EA0B6" w14:textId="6A846510" w:rsidR="206E5DE7" w:rsidRPr="00B21325" w:rsidRDefault="206E5DE7" w:rsidP="258A875B">
      <w:pPr>
        <w:jc w:val="left"/>
        <w:rPr>
          <w:rFonts w:eastAsia="Calibri" w:cs="Calibri"/>
          <w:b/>
          <w:bCs/>
          <w:color w:val="000000" w:themeColor="text1"/>
          <w:u w:val="single"/>
        </w:rPr>
      </w:pPr>
      <w:r w:rsidRPr="00B21325">
        <w:rPr>
          <w:rFonts w:eastAsia="Calibri" w:cs="Calibri"/>
          <w:b/>
          <w:bCs/>
          <w:color w:val="000000" w:themeColor="text1"/>
          <w:u w:val="single"/>
        </w:rPr>
        <w:t>3</w:t>
      </w:r>
      <w:r w:rsidRPr="00B21325">
        <w:rPr>
          <w:rFonts w:eastAsia="Calibri" w:cs="Calibri"/>
          <w:b/>
          <w:bCs/>
          <w:color w:val="000000" w:themeColor="text1"/>
          <w:u w:val="single"/>
          <w:vertAlign w:val="superscript"/>
        </w:rPr>
        <w:t>rd</w:t>
      </w:r>
      <w:r w:rsidRPr="00B21325">
        <w:rPr>
          <w:rFonts w:eastAsia="Calibri" w:cs="Calibri"/>
          <w:b/>
          <w:bCs/>
          <w:color w:val="000000" w:themeColor="text1"/>
          <w:u w:val="single"/>
        </w:rPr>
        <w:t xml:space="preserve"> Release</w:t>
      </w:r>
    </w:p>
    <w:p w14:paraId="0B46F846" w14:textId="2E8ACB96" w:rsidR="0275475D" w:rsidRPr="00B21325" w:rsidRDefault="0275475D" w:rsidP="20CAE25A">
      <w:pPr>
        <w:jc w:val="left"/>
        <w:rPr>
          <w:rFonts w:eastAsia="Calibri" w:cs="Calibri"/>
          <w:color w:val="000000" w:themeColor="text1"/>
        </w:rPr>
      </w:pPr>
      <w:r w:rsidRPr="00B21325">
        <w:rPr>
          <w:rFonts w:eastAsia="Calibri" w:cs="Calibri"/>
          <w:color w:val="000000" w:themeColor="text1"/>
        </w:rPr>
        <w:t xml:space="preserve">The third release, which is currently under development, envisages the launch of: </w:t>
      </w:r>
    </w:p>
    <w:p w14:paraId="6FD9AE32" w14:textId="6510E689" w:rsidR="0275475D" w:rsidRPr="00B21325" w:rsidRDefault="60AA5970" w:rsidP="00052CC7">
      <w:pPr>
        <w:pStyle w:val="ListParagraph"/>
        <w:numPr>
          <w:ilvl w:val="0"/>
          <w:numId w:val="32"/>
        </w:numPr>
        <w:spacing w:after="0"/>
        <w:jc w:val="left"/>
        <w:rPr>
          <w:rFonts w:eastAsia="Calibri" w:cs="Calibri"/>
        </w:rPr>
      </w:pPr>
      <w:r w:rsidRPr="00B21325">
        <w:rPr>
          <w:rFonts w:eastAsia="Calibri" w:cs="Calibri"/>
        </w:rPr>
        <w:lastRenderedPageBreak/>
        <w:t xml:space="preserve">The </w:t>
      </w:r>
      <w:r w:rsidRPr="00B21325">
        <w:rPr>
          <w:rFonts w:eastAsia="Calibri" w:cs="Calibri"/>
          <w:b/>
          <w:bCs/>
        </w:rPr>
        <w:t>Use Cases</w:t>
      </w:r>
      <w:r w:rsidRPr="00B21325">
        <w:rPr>
          <w:rFonts w:eastAsia="Calibri" w:cs="Calibri"/>
        </w:rPr>
        <w:t xml:space="preserve"> section </w:t>
      </w:r>
      <w:r w:rsidR="40C81B59" w:rsidRPr="00B21325">
        <w:rPr>
          <w:rFonts w:eastAsia="Calibri" w:cs="Calibri"/>
        </w:rPr>
        <w:t>provides</w:t>
      </w:r>
      <w:r w:rsidRPr="00B21325">
        <w:rPr>
          <w:rFonts w:eastAsia="Calibri" w:cs="Calibri"/>
        </w:rPr>
        <w:t xml:space="preserve"> an overview of the use cases contracted by the three entities. Each Use Case will have a dedicated page that covers the technical details, challenges addressed, developed solution and the expected impact.</w:t>
      </w:r>
    </w:p>
    <w:p w14:paraId="37D65902" w14:textId="50BBF770" w:rsidR="0275475D" w:rsidRPr="00B21325" w:rsidRDefault="0275475D" w:rsidP="00052CC7">
      <w:pPr>
        <w:pStyle w:val="ListParagraph"/>
        <w:numPr>
          <w:ilvl w:val="0"/>
          <w:numId w:val="32"/>
        </w:numPr>
        <w:spacing w:after="0"/>
        <w:jc w:val="left"/>
        <w:rPr>
          <w:rFonts w:eastAsia="Calibri" w:cs="Calibri"/>
        </w:rPr>
      </w:pPr>
      <w:r w:rsidRPr="00B21325">
        <w:rPr>
          <w:rFonts w:eastAsia="Calibri" w:cs="Calibri"/>
        </w:rPr>
        <w:t xml:space="preserve">The </w:t>
      </w:r>
      <w:r w:rsidRPr="00B21325">
        <w:rPr>
          <w:rFonts w:eastAsia="Calibri" w:cs="Calibri"/>
          <w:b/>
          <w:bCs/>
        </w:rPr>
        <w:t>National Initiatives</w:t>
      </w:r>
      <w:r w:rsidRPr="00B21325">
        <w:rPr>
          <w:rFonts w:eastAsia="Calibri" w:cs="Calibri"/>
        </w:rPr>
        <w:t xml:space="preserve"> page, which will provide an interactive map that includes key information about the initiatives that are related to the </w:t>
      </w:r>
      <w:proofErr w:type="spellStart"/>
      <w:r w:rsidRPr="00B21325">
        <w:rPr>
          <w:rFonts w:eastAsia="Calibri" w:cs="Calibri"/>
        </w:rPr>
        <w:t>DestinE</w:t>
      </w:r>
      <w:proofErr w:type="spellEnd"/>
      <w:r w:rsidRPr="00B21325">
        <w:rPr>
          <w:rFonts w:eastAsia="Calibri" w:cs="Calibri"/>
        </w:rPr>
        <w:t xml:space="preserve"> project at the national </w:t>
      </w:r>
      <w:proofErr w:type="gramStart"/>
      <w:r w:rsidRPr="00B21325">
        <w:rPr>
          <w:rFonts w:eastAsia="Calibri" w:cs="Calibri"/>
        </w:rPr>
        <w:t>level</w:t>
      </w:r>
      <w:proofErr w:type="gramEnd"/>
    </w:p>
    <w:p w14:paraId="2178CE3B" w14:textId="528D6675" w:rsidR="0275475D" w:rsidRPr="00B21325" w:rsidRDefault="0275475D" w:rsidP="00052CC7">
      <w:pPr>
        <w:pStyle w:val="ListParagraph"/>
        <w:numPr>
          <w:ilvl w:val="0"/>
          <w:numId w:val="32"/>
        </w:numPr>
        <w:spacing w:after="0"/>
        <w:jc w:val="left"/>
        <w:rPr>
          <w:rFonts w:eastAsia="Calibri" w:cs="Calibri"/>
        </w:rPr>
      </w:pPr>
      <w:r w:rsidRPr="00B21325">
        <w:rPr>
          <w:rFonts w:eastAsia="Calibri" w:cs="Calibri"/>
        </w:rPr>
        <w:t xml:space="preserve">The </w:t>
      </w:r>
      <w:r w:rsidRPr="00B21325">
        <w:rPr>
          <w:rFonts w:eastAsia="Calibri" w:cs="Calibri"/>
          <w:b/>
          <w:bCs/>
        </w:rPr>
        <w:t>Communications Kit</w:t>
      </w:r>
      <w:r w:rsidRPr="00B21325">
        <w:rPr>
          <w:rFonts w:eastAsia="Calibri" w:cs="Calibri"/>
        </w:rPr>
        <w:t xml:space="preserve"> page which will provide an easy access to all </w:t>
      </w:r>
      <w:proofErr w:type="spellStart"/>
      <w:r w:rsidRPr="00B21325">
        <w:rPr>
          <w:rFonts w:eastAsia="Calibri" w:cs="Calibri"/>
        </w:rPr>
        <w:t>DestinE’s</w:t>
      </w:r>
      <w:proofErr w:type="spellEnd"/>
      <w:r w:rsidRPr="00B21325">
        <w:rPr>
          <w:rFonts w:eastAsia="Calibri" w:cs="Calibri"/>
        </w:rPr>
        <w:t xml:space="preserve"> communications materials, infographics and </w:t>
      </w:r>
      <w:proofErr w:type="gramStart"/>
      <w:r w:rsidRPr="00B21325">
        <w:rPr>
          <w:rFonts w:eastAsia="Calibri" w:cs="Calibri"/>
        </w:rPr>
        <w:t>publications</w:t>
      </w:r>
      <w:proofErr w:type="gramEnd"/>
      <w:r w:rsidRPr="00B21325">
        <w:rPr>
          <w:rFonts w:eastAsia="Calibri" w:cs="Calibri"/>
        </w:rPr>
        <w:t xml:space="preserve"> </w:t>
      </w:r>
    </w:p>
    <w:p w14:paraId="09B10BC7" w14:textId="15A06E06" w:rsidR="0275475D" w:rsidRPr="00B21325" w:rsidRDefault="299F8B74" w:rsidP="003538C9">
      <w:pPr>
        <w:pStyle w:val="ListParagraph"/>
        <w:numPr>
          <w:ilvl w:val="0"/>
          <w:numId w:val="32"/>
        </w:numPr>
        <w:spacing w:after="0"/>
        <w:jc w:val="left"/>
        <w:rPr>
          <w:rFonts w:eastAsia="Calibri" w:cs="Calibri"/>
        </w:rPr>
      </w:pPr>
      <w:r w:rsidRPr="71D37C3A">
        <w:rPr>
          <w:rFonts w:eastAsia="Calibri" w:cs="Calibri"/>
        </w:rPr>
        <w:t xml:space="preserve">A </w:t>
      </w:r>
      <w:r w:rsidRPr="71D37C3A">
        <w:rPr>
          <w:rFonts w:eastAsia="Calibri" w:cs="Calibri"/>
          <w:b/>
          <w:bCs/>
        </w:rPr>
        <w:t>FAQ</w:t>
      </w:r>
      <w:r w:rsidRPr="71D37C3A">
        <w:rPr>
          <w:rFonts w:eastAsia="Calibri" w:cs="Calibri"/>
        </w:rPr>
        <w:t xml:space="preserve"> page including the </w:t>
      </w:r>
      <w:proofErr w:type="gramStart"/>
      <w:r w:rsidRPr="71D37C3A">
        <w:rPr>
          <w:rFonts w:eastAsia="Calibri" w:cs="Calibri"/>
        </w:rPr>
        <w:t>most commonly asked</w:t>
      </w:r>
      <w:proofErr w:type="gramEnd"/>
      <w:r w:rsidRPr="71D37C3A">
        <w:rPr>
          <w:rFonts w:eastAsia="Calibri" w:cs="Calibri"/>
        </w:rPr>
        <w:t xml:space="preserve"> questions related to the project.</w:t>
      </w:r>
    </w:p>
    <w:p w14:paraId="14C4C6D0" w14:textId="7D8193BB" w:rsidR="20CAE25A" w:rsidRPr="00B21325" w:rsidRDefault="60AA5970" w:rsidP="20CAE25A">
      <w:pPr>
        <w:jc w:val="left"/>
        <w:rPr>
          <w:rFonts w:eastAsia="Calibri" w:cs="Calibri"/>
          <w:color w:val="000000" w:themeColor="text1"/>
        </w:rPr>
      </w:pPr>
      <w:r w:rsidRPr="00B21325">
        <w:rPr>
          <w:rFonts w:eastAsia="Calibri" w:cs="Calibri"/>
          <w:color w:val="000000" w:themeColor="text1"/>
        </w:rPr>
        <w:t xml:space="preserve">The next releases will further expand the website with additional sections including opportunities for engagement and more detailed information about </w:t>
      </w:r>
      <w:proofErr w:type="spellStart"/>
      <w:r w:rsidRPr="00B21325">
        <w:rPr>
          <w:rFonts w:eastAsia="Calibri" w:cs="Calibri"/>
          <w:color w:val="000000" w:themeColor="text1"/>
        </w:rPr>
        <w:t>DestinE</w:t>
      </w:r>
      <w:proofErr w:type="spellEnd"/>
      <w:r w:rsidRPr="00B21325">
        <w:rPr>
          <w:rFonts w:eastAsia="Calibri" w:cs="Calibri"/>
          <w:color w:val="000000" w:themeColor="text1"/>
        </w:rPr>
        <w:t>, such as a MOOCs advertisement page and a section dedicated to Partnerships.</w:t>
      </w:r>
    </w:p>
    <w:p w14:paraId="61BD0B69" w14:textId="5BECE3D1" w:rsidR="0018002A" w:rsidRPr="00B21325" w:rsidRDefault="0018002A" w:rsidP="0018002A">
      <w:pPr>
        <w:pStyle w:val="Heading4"/>
      </w:pPr>
      <w:bookmarkStart w:id="87" w:name="_fir2j8f2fedx" w:colFirst="0" w:colLast="0"/>
      <w:bookmarkEnd w:id="87"/>
      <w:r w:rsidRPr="00B21325">
        <w:t>Events</w:t>
      </w:r>
    </w:p>
    <w:p w14:paraId="2C6BB68E" w14:textId="46A995A6" w:rsidR="0018002A" w:rsidRPr="00B21325" w:rsidRDefault="0018002A" w:rsidP="0018002A">
      <w:r>
        <w:t>Events will be organised to engage stakeholders on-site or online. Events will take the form of</w:t>
      </w:r>
      <w:r w:rsidR="5CCA8B02">
        <w:t xml:space="preserve"> </w:t>
      </w:r>
      <w:proofErr w:type="spellStart"/>
      <w:r w:rsidR="5CCA8B02">
        <w:t>DestinE</w:t>
      </w:r>
      <w:proofErr w:type="spellEnd"/>
      <w:r>
        <w:t xml:space="preserve">-organised events and third-party events with </w:t>
      </w:r>
      <w:proofErr w:type="spellStart"/>
      <w:r>
        <w:t>DestinE</w:t>
      </w:r>
      <w:proofErr w:type="spellEnd"/>
      <w:r>
        <w:t xml:space="preserve"> visibility.</w:t>
      </w:r>
    </w:p>
    <w:p w14:paraId="3B471F48" w14:textId="6C5E7708" w:rsidR="0018002A" w:rsidRPr="00B21325" w:rsidRDefault="0A9EA464" w:rsidP="0018002A">
      <w:pPr>
        <w:pStyle w:val="Heading5"/>
      </w:pPr>
      <w:bookmarkStart w:id="88" w:name="_f7jtyto2eqbr"/>
      <w:bookmarkEnd w:id="88"/>
      <w:proofErr w:type="spellStart"/>
      <w:r>
        <w:t>DestinE</w:t>
      </w:r>
      <w:proofErr w:type="spellEnd"/>
      <w:r>
        <w:t>-</w:t>
      </w:r>
      <w:r w:rsidR="79664047">
        <w:t xml:space="preserve"> </w:t>
      </w:r>
      <w:r w:rsidR="7ADC997E">
        <w:t>o</w:t>
      </w:r>
      <w:r w:rsidR="0CE40D64">
        <w:t xml:space="preserve">rganised </w:t>
      </w:r>
      <w:proofErr w:type="gramStart"/>
      <w:r w:rsidR="0CE40D64">
        <w:t>events</w:t>
      </w:r>
      <w:proofErr w:type="gramEnd"/>
    </w:p>
    <w:p w14:paraId="150454B0" w14:textId="24D55C52" w:rsidR="0018002A" w:rsidRPr="00B21325" w:rsidRDefault="34EDC1BB" w:rsidP="0018002A">
      <w:r>
        <w:t>These events</w:t>
      </w:r>
      <w:r w:rsidR="70EDC185">
        <w:t>,</w:t>
      </w:r>
      <w:r>
        <w:t xml:space="preserve"> directly organised by </w:t>
      </w:r>
      <w:r w:rsidR="4D828377">
        <w:t xml:space="preserve">the EC, EEs </w:t>
      </w:r>
      <w:r w:rsidR="1A403AC4">
        <w:t xml:space="preserve">and their contractors are to be listed below. </w:t>
      </w:r>
    </w:p>
    <w:p w14:paraId="21EC5F5D" w14:textId="6AB6A286" w:rsidR="0018002A" w:rsidRPr="00B21325" w:rsidRDefault="34EDC1BB" w:rsidP="01240E94">
      <w:r>
        <w:t>As a standard operating procedure, events organised by</w:t>
      </w:r>
      <w:r w:rsidR="56913C90">
        <w:t xml:space="preserve"> the </w:t>
      </w:r>
      <w:proofErr w:type="spellStart"/>
      <w:r w:rsidR="56913C90">
        <w:t>DestinE</w:t>
      </w:r>
      <w:proofErr w:type="spellEnd"/>
      <w:r w:rsidR="56913C90">
        <w:t xml:space="preserve"> initiative </w:t>
      </w:r>
      <w:proofErr w:type="gramStart"/>
      <w:r w:rsidR="56913C90">
        <w:t>through</w:t>
      </w:r>
      <w:r>
        <w:t xml:space="preserve"> </w:t>
      </w:r>
      <w:r w:rsidR="2159FDD3">
        <w:t xml:space="preserve"> </w:t>
      </w:r>
      <w:r w:rsidR="6C99137F">
        <w:t>the</w:t>
      </w:r>
      <w:proofErr w:type="gramEnd"/>
      <w:r w:rsidR="6C99137F">
        <w:t xml:space="preserve"> EC, EEs or their contractors</w:t>
      </w:r>
      <w:r>
        <w:t xml:space="preserve"> will always be announced in the events section of the website and promoted across </w:t>
      </w:r>
      <w:proofErr w:type="spellStart"/>
      <w:r>
        <w:t>DestinE</w:t>
      </w:r>
      <w:proofErr w:type="spellEnd"/>
      <w:r>
        <w:t xml:space="preserve"> Joint Website channels. </w:t>
      </w:r>
    </w:p>
    <w:p w14:paraId="3DCE9567" w14:textId="0339DE56" w:rsidR="322190D9" w:rsidRDefault="322190D9" w:rsidP="01240E94">
      <w:proofErr w:type="gramStart"/>
      <w:r>
        <w:t>Specifically</w:t>
      </w:r>
      <w:proofErr w:type="gramEnd"/>
      <w:r>
        <w:t xml:space="preserve"> for DEUC, these events will usually be linked to the implementation of one or more of the campaigns detailed in 4.3. Post-event reports, slides and recordings will then be published on the same event page within 1 week of the event conclusion.</w:t>
      </w:r>
    </w:p>
    <w:p w14:paraId="5432C2EC" w14:textId="22C64D44" w:rsidR="28B14D33" w:rsidRDefault="28B14D33" w:rsidP="279906D7">
      <w:pPr>
        <w:rPr>
          <w:b/>
          <w:bCs/>
        </w:rPr>
      </w:pPr>
      <w:r w:rsidRPr="279906D7">
        <w:rPr>
          <w:b/>
          <w:bCs/>
        </w:rPr>
        <w:t xml:space="preserve">User </w:t>
      </w:r>
      <w:proofErr w:type="spellStart"/>
      <w:r w:rsidRPr="279906D7">
        <w:rPr>
          <w:b/>
          <w:bCs/>
        </w:rPr>
        <w:t>eXchanges</w:t>
      </w:r>
      <w:proofErr w:type="spellEnd"/>
    </w:p>
    <w:p w14:paraId="46761619" w14:textId="6439E6B6" w:rsidR="28B14D33" w:rsidRDefault="28B14D33" w:rsidP="279906D7">
      <w:r>
        <w:t xml:space="preserve">The </w:t>
      </w:r>
      <w:proofErr w:type="spellStart"/>
      <w:r>
        <w:t>DestinE</w:t>
      </w:r>
      <w:proofErr w:type="spellEnd"/>
      <w:r>
        <w:t xml:space="preserve"> User </w:t>
      </w:r>
      <w:proofErr w:type="spellStart"/>
      <w:r>
        <w:t>eXchange</w:t>
      </w:r>
      <w:proofErr w:type="spellEnd"/>
      <w:r>
        <w:t xml:space="preserve"> events series, occurring twice annually and hosted by the EEs gather the main actors that are contributing to the </w:t>
      </w:r>
      <w:proofErr w:type="spellStart"/>
      <w:r>
        <w:t>DestinE</w:t>
      </w:r>
      <w:proofErr w:type="spellEnd"/>
      <w:r>
        <w:t xml:space="preserve"> initiative and act as the flagship event of the initiative that showcases achievements to date. The events are targeted for research centres, universities, industry, public institutions from the science and development community and policy domain, as well as partners, potential partners, contractors, stakeholders, Commission members, and </w:t>
      </w:r>
      <w:proofErr w:type="spellStart"/>
      <w:r>
        <w:t>DestinE</w:t>
      </w:r>
      <w:proofErr w:type="spellEnd"/>
      <w:r>
        <w:t xml:space="preserve"> governance bodies, allowing opportunities for interaction both within the </w:t>
      </w:r>
      <w:proofErr w:type="spellStart"/>
      <w:r>
        <w:t>DestinE</w:t>
      </w:r>
      <w:proofErr w:type="spellEnd"/>
      <w:r>
        <w:t xml:space="preserve"> initiative as well as with stakeholders.</w:t>
      </w:r>
    </w:p>
    <w:p w14:paraId="3AF3CCF2" w14:textId="5F162782" w:rsidR="256FB516" w:rsidRDefault="256FB516" w:rsidP="279906D7">
      <w:pPr>
        <w:pStyle w:val="Caption"/>
        <w:jc w:val="center"/>
      </w:pPr>
      <w:r>
        <w:t xml:space="preserve">Table </w:t>
      </w:r>
      <w:r>
        <w:fldChar w:fldCharType="begin"/>
      </w:r>
      <w:r>
        <w:instrText>SEQ Table \* ARABIC</w:instrText>
      </w:r>
      <w:r>
        <w:fldChar w:fldCharType="separate"/>
      </w:r>
      <w:r w:rsidRPr="279906D7">
        <w:rPr>
          <w:noProof/>
        </w:rPr>
        <w:t>5</w:t>
      </w:r>
      <w:r>
        <w:fldChar w:fldCharType="end"/>
      </w:r>
      <w:r>
        <w:t xml:space="preserve"> User </w:t>
      </w:r>
      <w:proofErr w:type="spellStart"/>
      <w:r>
        <w:t>eXchanges</w:t>
      </w:r>
      <w:proofErr w:type="spellEnd"/>
      <w:r>
        <w:t xml:space="preserve"> carried out to </w:t>
      </w:r>
      <w:proofErr w:type="gramStart"/>
      <w:r>
        <w:t>date</w:t>
      </w:r>
      <w:proofErr w:type="gramEnd"/>
    </w:p>
    <w:tbl>
      <w:tblPr>
        <w:tblStyle w:val="TableGridLight1"/>
        <w:tblW w:w="0" w:type="auto"/>
        <w:tblLook w:val="04A0" w:firstRow="1" w:lastRow="0" w:firstColumn="1" w:lastColumn="0" w:noHBand="0" w:noVBand="1"/>
      </w:tblPr>
      <w:tblGrid>
        <w:gridCol w:w="2577"/>
        <w:gridCol w:w="2417"/>
        <w:gridCol w:w="2040"/>
        <w:gridCol w:w="1982"/>
      </w:tblGrid>
      <w:tr w:rsidR="279906D7" w14:paraId="69DB17F8" w14:textId="77777777" w:rsidTr="003538C9">
        <w:trPr>
          <w:trHeight w:val="300"/>
        </w:trPr>
        <w:tc>
          <w:tcPr>
            <w:tcW w:w="2610" w:type="dxa"/>
          </w:tcPr>
          <w:p w14:paraId="6364E053" w14:textId="2D98E609" w:rsidR="279906D7" w:rsidRDefault="279906D7" w:rsidP="279906D7">
            <w:pPr>
              <w:rPr>
                <w:b/>
                <w:bCs/>
                <w:lang w:val="en-US"/>
              </w:rPr>
            </w:pPr>
            <w:r w:rsidRPr="279906D7">
              <w:rPr>
                <w:b/>
                <w:bCs/>
              </w:rPr>
              <w:t>Event</w:t>
            </w:r>
          </w:p>
        </w:tc>
        <w:tc>
          <w:tcPr>
            <w:tcW w:w="2445" w:type="dxa"/>
          </w:tcPr>
          <w:p w14:paraId="38FBEFF6" w14:textId="580C26FC" w:rsidR="279906D7" w:rsidRDefault="279906D7" w:rsidP="279906D7">
            <w:pPr>
              <w:rPr>
                <w:b/>
                <w:bCs/>
              </w:rPr>
            </w:pPr>
            <w:r w:rsidRPr="279906D7">
              <w:rPr>
                <w:b/>
                <w:bCs/>
              </w:rPr>
              <w:t>Date</w:t>
            </w:r>
          </w:p>
        </w:tc>
        <w:tc>
          <w:tcPr>
            <w:tcW w:w="2070" w:type="dxa"/>
          </w:tcPr>
          <w:p w14:paraId="64E02F3E" w14:textId="46F8E443" w:rsidR="279906D7" w:rsidRDefault="279906D7" w:rsidP="279906D7">
            <w:pPr>
              <w:rPr>
                <w:b/>
                <w:bCs/>
              </w:rPr>
            </w:pPr>
            <w:r w:rsidRPr="279906D7">
              <w:rPr>
                <w:b/>
                <w:bCs/>
              </w:rPr>
              <w:t>Event Link</w:t>
            </w:r>
          </w:p>
        </w:tc>
        <w:tc>
          <w:tcPr>
            <w:tcW w:w="2002" w:type="dxa"/>
          </w:tcPr>
          <w:p w14:paraId="23C3C94E" w14:textId="0577A0CF" w:rsidR="69343EFD" w:rsidRDefault="69343EFD" w:rsidP="003538C9">
            <w:pPr>
              <w:spacing w:line="276" w:lineRule="auto"/>
              <w:rPr>
                <w:b/>
                <w:bCs/>
              </w:rPr>
            </w:pPr>
            <w:r w:rsidRPr="279906D7">
              <w:rPr>
                <w:b/>
                <w:bCs/>
              </w:rPr>
              <w:t xml:space="preserve">Main </w:t>
            </w:r>
            <w:r w:rsidR="3AC742A3" w:rsidRPr="279906D7">
              <w:rPr>
                <w:b/>
                <w:bCs/>
              </w:rPr>
              <w:t>Organiser</w:t>
            </w:r>
          </w:p>
        </w:tc>
      </w:tr>
      <w:tr w:rsidR="279906D7" w14:paraId="4C135EA0" w14:textId="77777777" w:rsidTr="003538C9">
        <w:trPr>
          <w:trHeight w:val="300"/>
        </w:trPr>
        <w:tc>
          <w:tcPr>
            <w:tcW w:w="2610" w:type="dxa"/>
          </w:tcPr>
          <w:p w14:paraId="2C3C0B61" w14:textId="2A027BEE" w:rsidR="279906D7" w:rsidRDefault="279906D7">
            <w:r>
              <w:t>1</w:t>
            </w:r>
            <w:r w:rsidRPr="279906D7">
              <w:rPr>
                <w:vertAlign w:val="superscript"/>
              </w:rPr>
              <w:t>st</w:t>
            </w:r>
            <w:r>
              <w:t xml:space="preserve"> User </w:t>
            </w:r>
            <w:proofErr w:type="spellStart"/>
            <w:r>
              <w:t>eXchange</w:t>
            </w:r>
            <w:proofErr w:type="spellEnd"/>
          </w:p>
        </w:tc>
        <w:tc>
          <w:tcPr>
            <w:tcW w:w="2445" w:type="dxa"/>
          </w:tcPr>
          <w:p w14:paraId="399D7570" w14:textId="3C592D75" w:rsidR="279906D7" w:rsidRDefault="279906D7">
            <w:r>
              <w:t>15 February 2023 </w:t>
            </w:r>
          </w:p>
        </w:tc>
        <w:tc>
          <w:tcPr>
            <w:tcW w:w="2070" w:type="dxa"/>
          </w:tcPr>
          <w:p w14:paraId="7EC54FAD" w14:textId="4431ACBB" w:rsidR="279906D7" w:rsidRDefault="003345DA">
            <w:hyperlink r:id="rId50" w:tgtFrame="_blank" w:history="1">
              <w:hyperlink r:id="rId51" w:tgtFrame="_blank" w:history="1">
                <w:r w:rsidR="279906D7">
                  <w:t>LINK</w:t>
                </w:r>
              </w:hyperlink>
            </w:hyperlink>
            <w:r w:rsidR="279906D7">
              <w:t> </w:t>
            </w:r>
          </w:p>
        </w:tc>
        <w:tc>
          <w:tcPr>
            <w:tcW w:w="2002" w:type="dxa"/>
          </w:tcPr>
          <w:p w14:paraId="431D8E0B" w14:textId="7BB2565D" w:rsidR="1E08D007" w:rsidRDefault="1E08D007" w:rsidP="003538C9">
            <w:pPr>
              <w:spacing w:line="276" w:lineRule="auto"/>
              <w:rPr>
                <w:rFonts w:eastAsia="Calibri" w:cs="Calibri"/>
              </w:rPr>
            </w:pPr>
            <w:r>
              <w:t>ESA</w:t>
            </w:r>
          </w:p>
        </w:tc>
      </w:tr>
      <w:tr w:rsidR="279906D7" w14:paraId="59BE4746" w14:textId="77777777" w:rsidTr="003538C9">
        <w:trPr>
          <w:trHeight w:val="300"/>
        </w:trPr>
        <w:tc>
          <w:tcPr>
            <w:tcW w:w="2610" w:type="dxa"/>
          </w:tcPr>
          <w:p w14:paraId="2D6C29C5" w14:textId="2BDA3144" w:rsidR="279906D7" w:rsidRDefault="279906D7" w:rsidP="279906D7">
            <w:pPr>
              <w:jc w:val="left"/>
            </w:pPr>
            <w:r>
              <w:t>2</w:t>
            </w:r>
            <w:r w:rsidRPr="279906D7">
              <w:rPr>
                <w:vertAlign w:val="superscript"/>
              </w:rPr>
              <w:t>nd</w:t>
            </w:r>
            <w:r>
              <w:t xml:space="preserve"> User </w:t>
            </w:r>
            <w:proofErr w:type="spellStart"/>
            <w:r>
              <w:t>eXchange</w:t>
            </w:r>
            <w:proofErr w:type="spellEnd"/>
          </w:p>
        </w:tc>
        <w:tc>
          <w:tcPr>
            <w:tcW w:w="2445" w:type="dxa"/>
          </w:tcPr>
          <w:p w14:paraId="75A65BD6" w14:textId="2D51A25F" w:rsidR="279906D7" w:rsidRDefault="279906D7">
            <w:r>
              <w:t>13-14 November 2023</w:t>
            </w:r>
          </w:p>
        </w:tc>
        <w:tc>
          <w:tcPr>
            <w:tcW w:w="2070" w:type="dxa"/>
          </w:tcPr>
          <w:p w14:paraId="70E4838F" w14:textId="322F93C5" w:rsidR="279906D7" w:rsidRDefault="003345DA" w:rsidP="279906D7">
            <w:pPr>
              <w:rPr>
                <w:rStyle w:val="Hyperlink"/>
              </w:rPr>
            </w:pPr>
            <w:hyperlink r:id="rId52" w:history="1">
              <w:r w:rsidR="279906D7" w:rsidRPr="279906D7">
                <w:rPr>
                  <w:rStyle w:val="Hyperlink"/>
                </w:rPr>
                <w:t>LINK</w:t>
              </w:r>
            </w:hyperlink>
          </w:p>
        </w:tc>
        <w:tc>
          <w:tcPr>
            <w:tcW w:w="2002" w:type="dxa"/>
          </w:tcPr>
          <w:p w14:paraId="21AAAB01" w14:textId="7C7160ED" w:rsidR="532A8795" w:rsidRDefault="532A8795" w:rsidP="279906D7">
            <w:r>
              <w:t>ECMWF</w:t>
            </w:r>
          </w:p>
        </w:tc>
      </w:tr>
    </w:tbl>
    <w:p w14:paraId="72E10E4D" w14:textId="79CCC7F3" w:rsidR="279906D7" w:rsidRDefault="279906D7" w:rsidP="279906D7"/>
    <w:p w14:paraId="041339BF" w14:textId="77777777" w:rsidR="0018002A" w:rsidRPr="00B21325" w:rsidRDefault="0018002A" w:rsidP="3867958B">
      <w:pPr>
        <w:spacing w:line="240" w:lineRule="auto"/>
        <w:rPr>
          <w:b/>
          <w:bCs/>
        </w:rPr>
      </w:pPr>
      <w:commentRangeStart w:id="89"/>
      <w:commentRangeStart w:id="90"/>
      <w:r w:rsidRPr="71D37C3A">
        <w:rPr>
          <w:b/>
          <w:bCs/>
        </w:rPr>
        <w:t>Webinars</w:t>
      </w:r>
      <w:commentRangeEnd w:id="89"/>
      <w:r>
        <w:rPr>
          <w:rStyle w:val="CommentReference"/>
        </w:rPr>
        <w:commentReference w:id="89"/>
      </w:r>
      <w:commentRangeEnd w:id="90"/>
      <w:r>
        <w:rPr>
          <w:rStyle w:val="CommentReference"/>
        </w:rPr>
        <w:commentReference w:id="90"/>
      </w:r>
    </w:p>
    <w:p w14:paraId="27B7E4DB" w14:textId="0635B099" w:rsidR="00E160F4" w:rsidRPr="00B21325" w:rsidRDefault="09394902" w:rsidP="00044047">
      <w:pPr>
        <w:spacing w:line="240" w:lineRule="auto"/>
      </w:pPr>
      <w:r>
        <w:lastRenderedPageBreak/>
        <w:t xml:space="preserve">Webinars are organised to showcase results or engage stakeholders into contributing to the </w:t>
      </w:r>
      <w:proofErr w:type="spellStart"/>
      <w:r w:rsidR="5933EBE1">
        <w:t>DestinE</w:t>
      </w:r>
      <w:proofErr w:type="spellEnd"/>
      <w:r w:rsidR="5933EBE1">
        <w:t xml:space="preserve"> initiative</w:t>
      </w:r>
      <w:r>
        <w:t xml:space="preserve">. They are typically planned to last 60 minutes and involve two to four speakers, giving visibility to the organisations involved in </w:t>
      </w:r>
      <w:r w:rsidR="4E339673">
        <w:t>the initiative</w:t>
      </w:r>
      <w:r>
        <w:t>. Below is</w:t>
      </w:r>
      <w:r w:rsidR="00044047">
        <w:t xml:space="preserve"> the webinar organised to-date as well as</w:t>
      </w:r>
      <w:r>
        <w:t xml:space="preserve"> a list of webinars planned with their indicative month.</w:t>
      </w:r>
      <w:r w:rsidR="0CE40D64">
        <w:t xml:space="preserve"> </w:t>
      </w:r>
    </w:p>
    <w:p w14:paraId="54D36CE4" w14:textId="62D88C22" w:rsidR="00A83C26" w:rsidRPr="00B21325" w:rsidRDefault="00A83C26" w:rsidP="00A83C26">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5</w:t>
      </w:r>
      <w:r w:rsidRPr="00B21325">
        <w:fldChar w:fldCharType="end"/>
      </w:r>
      <w:r w:rsidRPr="00B21325">
        <w:t xml:space="preserve"> Webinars carried out to </w:t>
      </w:r>
      <w:proofErr w:type="gramStart"/>
      <w:r w:rsidRPr="00B21325">
        <w:t>date</w:t>
      </w:r>
      <w:proofErr w:type="gramEnd"/>
    </w:p>
    <w:tbl>
      <w:tblPr>
        <w:tblStyle w:val="TableGridLight1"/>
        <w:tblW w:w="9016" w:type="dxa"/>
        <w:tblLook w:val="04A0" w:firstRow="1" w:lastRow="0" w:firstColumn="1" w:lastColumn="0" w:noHBand="0" w:noVBand="1"/>
      </w:tblPr>
      <w:tblGrid>
        <w:gridCol w:w="1335"/>
        <w:gridCol w:w="3886"/>
        <w:gridCol w:w="1545"/>
        <w:gridCol w:w="930"/>
        <w:gridCol w:w="1320"/>
      </w:tblGrid>
      <w:tr w:rsidR="00A83C26" w:rsidRPr="00B21325" w14:paraId="5961408B" w14:textId="77777777" w:rsidTr="003538C9">
        <w:trPr>
          <w:trHeight w:val="300"/>
        </w:trPr>
        <w:tc>
          <w:tcPr>
            <w:tcW w:w="1335" w:type="dxa"/>
          </w:tcPr>
          <w:p w14:paraId="4E053DAB" w14:textId="77777777" w:rsidR="00A83C26" w:rsidRPr="00B21325" w:rsidRDefault="00A83C26">
            <w:pPr>
              <w:widowControl w:val="0"/>
              <w:rPr>
                <w:b/>
                <w:bCs/>
              </w:rPr>
            </w:pPr>
            <w:r w:rsidRPr="00B21325">
              <w:rPr>
                <w:b/>
                <w:bCs/>
              </w:rPr>
              <w:t>Date</w:t>
            </w:r>
          </w:p>
        </w:tc>
        <w:tc>
          <w:tcPr>
            <w:tcW w:w="3886" w:type="dxa"/>
          </w:tcPr>
          <w:p w14:paraId="3A1BB6F7" w14:textId="77777777" w:rsidR="00A83C26" w:rsidRPr="00B21325" w:rsidRDefault="00A83C26">
            <w:pPr>
              <w:widowControl w:val="0"/>
              <w:rPr>
                <w:b/>
                <w:bCs/>
              </w:rPr>
            </w:pPr>
            <w:r w:rsidRPr="00B21325">
              <w:rPr>
                <w:b/>
                <w:bCs/>
              </w:rPr>
              <w:t>Title</w:t>
            </w:r>
          </w:p>
        </w:tc>
        <w:tc>
          <w:tcPr>
            <w:tcW w:w="1545" w:type="dxa"/>
          </w:tcPr>
          <w:p w14:paraId="54470682" w14:textId="77777777" w:rsidR="00A83C26" w:rsidRPr="00B21325" w:rsidRDefault="00A83C26">
            <w:pPr>
              <w:widowControl w:val="0"/>
              <w:rPr>
                <w:b/>
                <w:bCs/>
              </w:rPr>
            </w:pPr>
            <w:r w:rsidRPr="00B21325">
              <w:rPr>
                <w:b/>
                <w:bCs/>
              </w:rPr>
              <w:t>Attendees</w:t>
            </w:r>
          </w:p>
        </w:tc>
        <w:tc>
          <w:tcPr>
            <w:tcW w:w="930" w:type="dxa"/>
          </w:tcPr>
          <w:p w14:paraId="43D18ED4" w14:textId="77777777" w:rsidR="00A83C26" w:rsidRPr="00B21325" w:rsidRDefault="00A83C26">
            <w:pPr>
              <w:widowControl w:val="0"/>
              <w:rPr>
                <w:b/>
                <w:bCs/>
              </w:rPr>
            </w:pPr>
            <w:r w:rsidRPr="00B21325">
              <w:rPr>
                <w:b/>
                <w:bCs/>
              </w:rPr>
              <w:t>Event Page</w:t>
            </w:r>
          </w:p>
        </w:tc>
        <w:tc>
          <w:tcPr>
            <w:tcW w:w="1320" w:type="dxa"/>
          </w:tcPr>
          <w:p w14:paraId="5D5EC942" w14:textId="0083CB3B" w:rsidR="39339F72" w:rsidRDefault="75953E22" w:rsidP="39339F72">
            <w:pPr>
              <w:rPr>
                <w:b/>
                <w:bCs/>
              </w:rPr>
            </w:pPr>
            <w:r w:rsidRPr="71D37C3A">
              <w:rPr>
                <w:b/>
                <w:bCs/>
              </w:rPr>
              <w:t>Organiser</w:t>
            </w:r>
          </w:p>
        </w:tc>
      </w:tr>
      <w:tr w:rsidR="71D37C3A" w14:paraId="147AC8CB" w14:textId="77777777" w:rsidTr="003538C9">
        <w:trPr>
          <w:trHeight w:val="300"/>
        </w:trPr>
        <w:tc>
          <w:tcPr>
            <w:tcW w:w="1335" w:type="dxa"/>
          </w:tcPr>
          <w:p w14:paraId="10B4D7B3" w14:textId="158D5A23" w:rsidR="5AB64CA6" w:rsidRDefault="5AB64CA6" w:rsidP="71D37C3A">
            <w:r>
              <w:t>11 September 2023</w:t>
            </w:r>
          </w:p>
        </w:tc>
        <w:tc>
          <w:tcPr>
            <w:tcW w:w="3886" w:type="dxa"/>
          </w:tcPr>
          <w:p w14:paraId="28843EFA" w14:textId="4D876D90" w:rsidR="5AB64CA6" w:rsidRDefault="5AB64CA6" w:rsidP="71D37C3A">
            <w:r>
              <w:t>Information Day: ESA DTE High Performance Earth Observation Digital Twin Components Ready Data Gateway (HIGHWAY)</w:t>
            </w:r>
          </w:p>
        </w:tc>
        <w:tc>
          <w:tcPr>
            <w:tcW w:w="1545" w:type="dxa"/>
          </w:tcPr>
          <w:p w14:paraId="124541EA" w14:textId="22D0A190" w:rsidR="71D37C3A" w:rsidRDefault="71D37C3A" w:rsidP="71D37C3A"/>
        </w:tc>
        <w:tc>
          <w:tcPr>
            <w:tcW w:w="930" w:type="dxa"/>
          </w:tcPr>
          <w:p w14:paraId="291C2890" w14:textId="0CDBDCDE" w:rsidR="5AB64CA6" w:rsidRDefault="003345DA" w:rsidP="71D37C3A">
            <w:hyperlink r:id="rId53" w:history="1">
              <w:r w:rsidR="5AB64CA6" w:rsidRPr="71D37C3A">
                <w:rPr>
                  <w:rStyle w:val="Hyperlink"/>
                </w:rPr>
                <w:t>LINK</w:t>
              </w:r>
            </w:hyperlink>
          </w:p>
        </w:tc>
        <w:tc>
          <w:tcPr>
            <w:tcW w:w="1320" w:type="dxa"/>
          </w:tcPr>
          <w:p w14:paraId="5B918213" w14:textId="52FE9847" w:rsidR="5AB64CA6" w:rsidRDefault="5AB64CA6" w:rsidP="71D37C3A">
            <w:r>
              <w:t>ESA</w:t>
            </w:r>
          </w:p>
        </w:tc>
      </w:tr>
      <w:tr w:rsidR="00A83C26" w:rsidRPr="00B21325" w14:paraId="28C7F574" w14:textId="77777777" w:rsidTr="003538C9">
        <w:trPr>
          <w:trHeight w:val="300"/>
        </w:trPr>
        <w:tc>
          <w:tcPr>
            <w:tcW w:w="1335" w:type="dxa"/>
          </w:tcPr>
          <w:p w14:paraId="02F5F30F" w14:textId="77777777" w:rsidR="00A83C26" w:rsidRPr="00B21325" w:rsidRDefault="00A83C26">
            <w:pPr>
              <w:widowControl w:val="0"/>
            </w:pPr>
            <w:r w:rsidRPr="00B21325">
              <w:t>19 July 2023</w:t>
            </w:r>
          </w:p>
        </w:tc>
        <w:tc>
          <w:tcPr>
            <w:tcW w:w="3886" w:type="dxa"/>
          </w:tcPr>
          <w:p w14:paraId="307A42C5" w14:textId="77777777" w:rsidR="00A83C26" w:rsidRPr="00B21325" w:rsidRDefault="00A83C26">
            <w:pPr>
              <w:widowControl w:val="0"/>
            </w:pPr>
            <w:r w:rsidRPr="00B21325">
              <w:t>Roadshow Webinar: Participation and Upcoming Collaboration Opportunities Today</w:t>
            </w:r>
          </w:p>
        </w:tc>
        <w:tc>
          <w:tcPr>
            <w:tcW w:w="1545" w:type="dxa"/>
          </w:tcPr>
          <w:p w14:paraId="5D603B83" w14:textId="77777777" w:rsidR="00A83C26" w:rsidRPr="00B21325" w:rsidRDefault="00A83C26">
            <w:pPr>
              <w:widowControl w:val="0"/>
            </w:pPr>
            <w:r w:rsidRPr="00B21325">
              <w:t>271 (Unique total viewers)</w:t>
            </w:r>
          </w:p>
        </w:tc>
        <w:tc>
          <w:tcPr>
            <w:tcW w:w="930" w:type="dxa"/>
          </w:tcPr>
          <w:p w14:paraId="4FD7E70E" w14:textId="77777777" w:rsidR="00A83C26" w:rsidRPr="00B21325" w:rsidRDefault="003345DA" w:rsidP="71D37C3A">
            <w:pPr>
              <w:widowControl w:val="0"/>
              <w:rPr>
                <w:rStyle w:val="Hyperlink"/>
              </w:rPr>
            </w:pPr>
            <w:hyperlink r:id="rId54" w:history="1">
              <w:r w:rsidR="00A83C26" w:rsidRPr="71D37C3A">
                <w:rPr>
                  <w:rStyle w:val="Hyperlink"/>
                </w:rPr>
                <w:t>Link</w:t>
              </w:r>
            </w:hyperlink>
          </w:p>
        </w:tc>
        <w:tc>
          <w:tcPr>
            <w:tcW w:w="1320" w:type="dxa"/>
          </w:tcPr>
          <w:p w14:paraId="7E69D602" w14:textId="3222BE95" w:rsidR="39339F72" w:rsidRDefault="4C3E412F" w:rsidP="39339F72">
            <w:r>
              <w:t>DEUC</w:t>
            </w:r>
          </w:p>
        </w:tc>
      </w:tr>
      <w:tr w:rsidR="71D37C3A" w14:paraId="7A8EE1F6" w14:textId="77777777" w:rsidTr="003538C9">
        <w:trPr>
          <w:trHeight w:val="300"/>
        </w:trPr>
        <w:tc>
          <w:tcPr>
            <w:tcW w:w="1335" w:type="dxa"/>
          </w:tcPr>
          <w:p w14:paraId="0559F2BE" w14:textId="5BC80E73" w:rsidR="10E4EF81" w:rsidRDefault="10E4EF81" w:rsidP="71D37C3A">
            <w:r>
              <w:t>12 June 2023</w:t>
            </w:r>
          </w:p>
        </w:tc>
        <w:tc>
          <w:tcPr>
            <w:tcW w:w="3886" w:type="dxa"/>
          </w:tcPr>
          <w:p w14:paraId="11FF37DB" w14:textId="39234922" w:rsidR="10E4EF81" w:rsidRDefault="10E4EF81" w:rsidP="71D37C3A">
            <w:r>
              <w:t>1st ECMWF Destination Earth Capability Providers Meeting</w:t>
            </w:r>
          </w:p>
        </w:tc>
        <w:tc>
          <w:tcPr>
            <w:tcW w:w="1545" w:type="dxa"/>
          </w:tcPr>
          <w:p w14:paraId="488EA748" w14:textId="21CE5545" w:rsidR="71D37C3A" w:rsidRDefault="71D37C3A" w:rsidP="71D37C3A"/>
        </w:tc>
        <w:tc>
          <w:tcPr>
            <w:tcW w:w="930" w:type="dxa"/>
          </w:tcPr>
          <w:p w14:paraId="708F9758" w14:textId="194782F6" w:rsidR="10E4EF81" w:rsidRDefault="003345DA" w:rsidP="71D37C3A">
            <w:hyperlink r:id="rId55" w:history="1">
              <w:r w:rsidR="10E4EF81" w:rsidRPr="71D37C3A">
                <w:rPr>
                  <w:rStyle w:val="Hyperlink"/>
                </w:rPr>
                <w:t>LINK</w:t>
              </w:r>
            </w:hyperlink>
          </w:p>
        </w:tc>
        <w:tc>
          <w:tcPr>
            <w:tcW w:w="1320" w:type="dxa"/>
          </w:tcPr>
          <w:p w14:paraId="27A99BFE" w14:textId="3CB1F308" w:rsidR="10E4EF81" w:rsidRDefault="10E4EF81" w:rsidP="71D37C3A">
            <w:r>
              <w:t>ECMWF</w:t>
            </w:r>
          </w:p>
        </w:tc>
      </w:tr>
      <w:tr w:rsidR="71D37C3A" w14:paraId="0D1E05EB" w14:textId="77777777" w:rsidTr="003538C9">
        <w:trPr>
          <w:trHeight w:val="300"/>
        </w:trPr>
        <w:tc>
          <w:tcPr>
            <w:tcW w:w="1335" w:type="dxa"/>
          </w:tcPr>
          <w:p w14:paraId="2F0755D5" w14:textId="4A3CF0A1" w:rsidR="4C3E412F" w:rsidRDefault="4C3E412F" w:rsidP="71D37C3A">
            <w:r>
              <w:t>21 April 2023</w:t>
            </w:r>
          </w:p>
        </w:tc>
        <w:tc>
          <w:tcPr>
            <w:tcW w:w="3886" w:type="dxa"/>
          </w:tcPr>
          <w:p w14:paraId="14092416" w14:textId="6E35C3F1" w:rsidR="4C3E412F" w:rsidRDefault="4C3E412F" w:rsidP="71D37C3A">
            <w:r>
              <w:t xml:space="preserve">Information Day: </w:t>
            </w:r>
            <w:proofErr w:type="spellStart"/>
            <w:r>
              <w:t>DestinE</w:t>
            </w:r>
            <w:proofErr w:type="spellEnd"/>
            <w:r>
              <w:t xml:space="preserve"> Core Service Platform Framework – Advanced Applications and Services</w:t>
            </w:r>
          </w:p>
        </w:tc>
        <w:tc>
          <w:tcPr>
            <w:tcW w:w="1545" w:type="dxa"/>
          </w:tcPr>
          <w:p w14:paraId="69814F64" w14:textId="4D74B3B5" w:rsidR="71D37C3A" w:rsidRDefault="71D37C3A" w:rsidP="71D37C3A"/>
        </w:tc>
        <w:tc>
          <w:tcPr>
            <w:tcW w:w="930" w:type="dxa"/>
          </w:tcPr>
          <w:p w14:paraId="56307EC0" w14:textId="0E2507B2" w:rsidR="4C3E412F" w:rsidRDefault="003345DA" w:rsidP="71D37C3A">
            <w:hyperlink r:id="rId56" w:history="1">
              <w:r w:rsidR="4C3E412F" w:rsidRPr="71D37C3A">
                <w:rPr>
                  <w:rStyle w:val="Hyperlink"/>
                </w:rPr>
                <w:t>LINK</w:t>
              </w:r>
            </w:hyperlink>
          </w:p>
        </w:tc>
        <w:tc>
          <w:tcPr>
            <w:tcW w:w="1320" w:type="dxa"/>
          </w:tcPr>
          <w:p w14:paraId="5DC38BC7" w14:textId="2DD3082C" w:rsidR="4C3E412F" w:rsidRDefault="4C3E412F" w:rsidP="71D37C3A">
            <w:r>
              <w:t>ESA</w:t>
            </w:r>
          </w:p>
        </w:tc>
      </w:tr>
    </w:tbl>
    <w:p w14:paraId="1A20362A" w14:textId="77777777" w:rsidR="00A83C26" w:rsidRPr="00B21325" w:rsidRDefault="00A83C26" w:rsidP="00A83C26">
      <w:pPr>
        <w:widowControl w:val="0"/>
        <w:spacing w:line="240" w:lineRule="auto"/>
        <w:rPr>
          <w:b/>
          <w:bCs/>
        </w:rPr>
      </w:pPr>
    </w:p>
    <w:p w14:paraId="1083C780" w14:textId="77777777" w:rsidR="00A83C26" w:rsidRPr="00B21325" w:rsidRDefault="00A83C26">
      <w:pPr>
        <w:sectPr w:rsidR="00A83C26" w:rsidRPr="00B21325" w:rsidSect="00D8059F">
          <w:headerReference w:type="default" r:id="rId57"/>
          <w:type w:val="continuous"/>
          <w:pgSz w:w="11906" w:h="16838"/>
          <w:pgMar w:top="1985" w:right="1440" w:bottom="1440" w:left="1440" w:header="993" w:footer="649" w:gutter="0"/>
          <w:cols w:space="708"/>
          <w:titlePg/>
          <w:docGrid w:linePitch="360"/>
        </w:sectPr>
      </w:pPr>
    </w:p>
    <w:p w14:paraId="61710C98" w14:textId="3E4966E0" w:rsidR="258A875B" w:rsidRPr="00B21325" w:rsidRDefault="258A875B"/>
    <w:p w14:paraId="0FBBA1C6" w14:textId="2128890C" w:rsidR="005A4266" w:rsidRPr="00B21325" w:rsidRDefault="005A4266" w:rsidP="005A4266">
      <w:pPr>
        <w:pStyle w:val="Caption"/>
        <w:jc w:val="center"/>
      </w:pPr>
      <w:r w:rsidRPr="00B21325">
        <w:t xml:space="preserve">Table </w:t>
      </w:r>
      <w:r w:rsidRPr="00B21325">
        <w:fldChar w:fldCharType="begin"/>
      </w:r>
      <w:r w:rsidRPr="00B21325">
        <w:instrText>SEQ Table \* ARABIC</w:instrText>
      </w:r>
      <w:r w:rsidRPr="00B21325">
        <w:fldChar w:fldCharType="separate"/>
      </w:r>
      <w:r w:rsidR="00E66957">
        <w:rPr>
          <w:noProof/>
        </w:rPr>
        <w:t>6</w:t>
      </w:r>
      <w:r w:rsidRPr="00B21325">
        <w:fldChar w:fldCharType="end"/>
      </w:r>
      <w:r w:rsidRPr="00B21325">
        <w:t xml:space="preserve"> Planned Webinars</w:t>
      </w:r>
    </w:p>
    <w:tbl>
      <w:tblPr>
        <w:tblStyle w:val="TableGridLight"/>
        <w:tblpPr w:leftFromText="180" w:rightFromText="180" w:vertAnchor="text" w:tblpY="1"/>
        <w:tblOverlap w:val="never"/>
        <w:tblW w:w="13525" w:type="dxa"/>
        <w:tblLayout w:type="fixed"/>
        <w:tblLook w:val="0600" w:firstRow="0" w:lastRow="0" w:firstColumn="0" w:lastColumn="0" w:noHBand="1" w:noVBand="1"/>
      </w:tblPr>
      <w:tblGrid>
        <w:gridCol w:w="1245"/>
        <w:gridCol w:w="1560"/>
        <w:gridCol w:w="6640"/>
        <w:gridCol w:w="4080"/>
      </w:tblGrid>
      <w:tr w:rsidR="0018002A" w:rsidRPr="00B21325" w14:paraId="2DDBF299" w14:textId="77777777" w:rsidTr="003538C9">
        <w:trPr>
          <w:trHeight w:val="300"/>
        </w:trPr>
        <w:tc>
          <w:tcPr>
            <w:tcW w:w="1245" w:type="dxa"/>
          </w:tcPr>
          <w:p w14:paraId="672BC7B3" w14:textId="0E009EF1" w:rsidR="0018002A" w:rsidRPr="00B21325" w:rsidRDefault="0018002A" w:rsidP="01240E94">
            <w:pPr>
              <w:widowControl w:val="0"/>
              <w:pBdr>
                <w:top w:val="nil"/>
                <w:left w:val="nil"/>
                <w:bottom w:val="nil"/>
                <w:right w:val="nil"/>
                <w:between w:val="nil"/>
              </w:pBdr>
              <w:rPr>
                <w:b/>
                <w:bCs/>
              </w:rPr>
            </w:pPr>
            <w:r w:rsidRPr="01240E94">
              <w:rPr>
                <w:b/>
                <w:bCs/>
              </w:rPr>
              <w:t>Webinar</w:t>
            </w:r>
            <w:r w:rsidR="69E2DDE2" w:rsidRPr="01240E94">
              <w:rPr>
                <w:b/>
                <w:bCs/>
              </w:rPr>
              <w:t xml:space="preserve"> organiser</w:t>
            </w:r>
            <w:r w:rsidRPr="01240E94">
              <w:rPr>
                <w:b/>
                <w:bCs/>
              </w:rPr>
              <w:t xml:space="preserve"> and planned date</w:t>
            </w:r>
          </w:p>
        </w:tc>
        <w:tc>
          <w:tcPr>
            <w:tcW w:w="1560" w:type="dxa"/>
          </w:tcPr>
          <w:p w14:paraId="15991C36" w14:textId="17BF859F" w:rsidR="0018002A" w:rsidRPr="00B21325" w:rsidRDefault="11909C96">
            <w:pPr>
              <w:widowControl w:val="0"/>
              <w:pBdr>
                <w:top w:val="nil"/>
                <w:left w:val="nil"/>
                <w:bottom w:val="nil"/>
                <w:right w:val="nil"/>
                <w:between w:val="nil"/>
              </w:pBdr>
              <w:rPr>
                <w:b/>
                <w:bCs/>
              </w:rPr>
            </w:pPr>
            <w:r w:rsidRPr="00B21325">
              <w:rPr>
                <w:b/>
                <w:bCs/>
              </w:rPr>
              <w:t xml:space="preserve"> </w:t>
            </w:r>
            <w:r w:rsidR="7CF2418D" w:rsidRPr="00B21325">
              <w:rPr>
                <w:b/>
                <w:bCs/>
              </w:rPr>
              <w:t>Title</w:t>
            </w:r>
          </w:p>
        </w:tc>
        <w:tc>
          <w:tcPr>
            <w:tcW w:w="6640" w:type="dxa"/>
          </w:tcPr>
          <w:p w14:paraId="499E14B3" w14:textId="77FD8F93" w:rsidR="7CF2418D" w:rsidRPr="00B21325" w:rsidRDefault="7CF2418D">
            <w:pPr>
              <w:rPr>
                <w:b/>
                <w:bCs/>
              </w:rPr>
            </w:pPr>
            <w:r w:rsidRPr="00B21325">
              <w:rPr>
                <w:b/>
                <w:bCs/>
              </w:rPr>
              <w:t>Description</w:t>
            </w:r>
            <w:r w:rsidR="15E4C66A" w:rsidRPr="00B21325">
              <w:rPr>
                <w:b/>
                <w:bCs/>
              </w:rPr>
              <w:t xml:space="preserve"> &amp; Target</w:t>
            </w:r>
          </w:p>
        </w:tc>
        <w:tc>
          <w:tcPr>
            <w:tcW w:w="4080" w:type="dxa"/>
          </w:tcPr>
          <w:p w14:paraId="0BD91162" w14:textId="13E65612" w:rsidR="5FDFAB75" w:rsidRPr="00B21325" w:rsidRDefault="5FDFAB75">
            <w:pPr>
              <w:rPr>
                <w:b/>
                <w:bCs/>
              </w:rPr>
            </w:pPr>
            <w:r w:rsidRPr="00B21325">
              <w:rPr>
                <w:b/>
                <w:bCs/>
              </w:rPr>
              <w:t xml:space="preserve">Draft </w:t>
            </w:r>
            <w:r w:rsidR="7CF2418D" w:rsidRPr="00B21325">
              <w:rPr>
                <w:b/>
                <w:bCs/>
              </w:rPr>
              <w:t>Agenda</w:t>
            </w:r>
          </w:p>
        </w:tc>
      </w:tr>
      <w:tr w:rsidR="0018002A" w:rsidRPr="00B21325" w14:paraId="176902E8" w14:textId="77777777" w:rsidTr="003538C9">
        <w:trPr>
          <w:trHeight w:val="300"/>
        </w:trPr>
        <w:tc>
          <w:tcPr>
            <w:tcW w:w="1245" w:type="dxa"/>
          </w:tcPr>
          <w:p w14:paraId="69F6AD26" w14:textId="4BC210A5" w:rsidR="0018002A" w:rsidRPr="00B21325" w:rsidRDefault="4E5404A9" w:rsidP="01240E94">
            <w:pPr>
              <w:widowControl w:val="0"/>
              <w:pBdr>
                <w:top w:val="nil"/>
                <w:left w:val="nil"/>
                <w:bottom w:val="nil"/>
                <w:right w:val="nil"/>
                <w:between w:val="nil"/>
              </w:pBdr>
            </w:pPr>
            <w:r>
              <w:t xml:space="preserve">DEUC </w:t>
            </w:r>
            <w:r w:rsidR="0018002A">
              <w:t>Webinar 1 (</w:t>
            </w:r>
            <w:r w:rsidR="157BD057">
              <w:t>July</w:t>
            </w:r>
            <w:r w:rsidR="0018002A">
              <w:t xml:space="preserve"> 2023)</w:t>
            </w:r>
          </w:p>
        </w:tc>
        <w:tc>
          <w:tcPr>
            <w:tcW w:w="1560" w:type="dxa"/>
          </w:tcPr>
          <w:p w14:paraId="375D7547" w14:textId="54C47F00" w:rsidR="0018002A" w:rsidRPr="00B21325" w:rsidRDefault="7ED12B9C">
            <w:pPr>
              <w:widowControl w:val="0"/>
              <w:rPr>
                <w:rFonts w:eastAsia="Calibri" w:cs="Calibri"/>
              </w:rPr>
            </w:pPr>
            <w:r w:rsidRPr="00B21325">
              <w:rPr>
                <w:rFonts w:eastAsia="Calibri" w:cs="Calibri"/>
              </w:rPr>
              <w:t>Destination Earth: Participation and Upcoming Collaboration Opportunities Today</w:t>
            </w:r>
          </w:p>
        </w:tc>
        <w:tc>
          <w:tcPr>
            <w:tcW w:w="6640" w:type="dxa"/>
          </w:tcPr>
          <w:p w14:paraId="00E6FC23" w14:textId="1F0FF7BA" w:rsidR="5168AFF8" w:rsidRPr="00B21325" w:rsidRDefault="5168AFF8">
            <w:pPr>
              <w:spacing w:line="257" w:lineRule="auto"/>
              <w:rPr>
                <w:rFonts w:eastAsia="Calibri" w:cs="Calibri"/>
              </w:rPr>
            </w:pPr>
            <w:r w:rsidRPr="00B21325">
              <w:rPr>
                <w:rFonts w:eastAsia="Calibri" w:cs="Calibri"/>
              </w:rPr>
              <w:t xml:space="preserve">The Destination Earth initiative is focusing on co-development with its users to ensure a greater responsiveness to the needs of decisions makers at many different geographic levels and in diverse sectors. </w:t>
            </w:r>
          </w:p>
          <w:p w14:paraId="1BA9316D" w14:textId="752C6102" w:rsidR="5168AFF8" w:rsidRPr="00B21325" w:rsidRDefault="5168AFF8">
            <w:pPr>
              <w:spacing w:line="257" w:lineRule="auto"/>
              <w:rPr>
                <w:rFonts w:eastAsia="Calibri" w:cs="Calibri"/>
              </w:rPr>
            </w:pPr>
            <w:r w:rsidRPr="00B21325">
              <w:rPr>
                <w:rFonts w:eastAsia="Calibri" w:cs="Calibri"/>
              </w:rPr>
              <w:t xml:space="preserve">In this webinar, you'll discover exciting opportunities to actively participate in the early stages of </w:t>
            </w:r>
            <w:proofErr w:type="spellStart"/>
            <w:r w:rsidRPr="00B21325">
              <w:rPr>
                <w:rFonts w:eastAsia="Calibri" w:cs="Calibri"/>
              </w:rPr>
              <w:t>DestinE</w:t>
            </w:r>
            <w:proofErr w:type="spellEnd"/>
            <w:r w:rsidRPr="00B21325">
              <w:rPr>
                <w:rFonts w:eastAsia="Calibri" w:cs="Calibri"/>
              </w:rPr>
              <w:t>. Gain insights into our collaborative approach and learn how your involvement can shape the initiative's future.</w:t>
            </w:r>
          </w:p>
          <w:p w14:paraId="04C60567" w14:textId="18CA8807" w:rsidR="5168AFF8" w:rsidRPr="00B21325" w:rsidRDefault="5168AFF8">
            <w:pPr>
              <w:spacing w:line="257" w:lineRule="auto"/>
              <w:rPr>
                <w:rFonts w:eastAsia="Calibri" w:cs="Calibri"/>
              </w:rPr>
            </w:pPr>
            <w:r w:rsidRPr="00B21325">
              <w:rPr>
                <w:rFonts w:eastAsia="Calibri" w:cs="Calibri"/>
              </w:rPr>
              <w:t>Furthermore, we'll introduce our cutting-edge joint website, serving as the primary communication and participation hub.</w:t>
            </w:r>
          </w:p>
          <w:p w14:paraId="09942283" w14:textId="17C9B13E" w:rsidR="1E8490A7" w:rsidRPr="00B21325" w:rsidRDefault="1E8490A7">
            <w:r w:rsidRPr="00B21325">
              <w:t>Target:</w:t>
            </w:r>
          </w:p>
          <w:p w14:paraId="79BF8E84" w14:textId="4C756EC8" w:rsidR="78304C31" w:rsidRPr="00B21325" w:rsidRDefault="78304C31">
            <w:pPr>
              <w:pStyle w:val="ListParagraph"/>
              <w:numPr>
                <w:ilvl w:val="0"/>
                <w:numId w:val="10"/>
              </w:numPr>
              <w:rPr>
                <w:rFonts w:eastAsia="Calibri" w:cs="Arial"/>
              </w:rPr>
            </w:pPr>
            <w:proofErr w:type="spellStart"/>
            <w:r w:rsidRPr="00B21325">
              <w:rPr>
                <w:rFonts w:eastAsia="Calibri" w:cs="Calibri"/>
              </w:rPr>
              <w:t>DestinE</w:t>
            </w:r>
            <w:proofErr w:type="spellEnd"/>
            <w:r w:rsidRPr="00B21325">
              <w:rPr>
                <w:rFonts w:eastAsia="Calibri" w:cs="Calibri"/>
              </w:rPr>
              <w:t xml:space="preserve"> Contractors</w:t>
            </w:r>
          </w:p>
          <w:p w14:paraId="13FDE516" w14:textId="562DDB7C" w:rsidR="78304C31" w:rsidRPr="00B21325" w:rsidRDefault="78304C31">
            <w:pPr>
              <w:pStyle w:val="ListParagraph"/>
              <w:numPr>
                <w:ilvl w:val="0"/>
                <w:numId w:val="10"/>
              </w:numPr>
              <w:rPr>
                <w:rFonts w:eastAsia="Calibri" w:cs="Arial"/>
              </w:rPr>
            </w:pPr>
            <w:r w:rsidRPr="00B21325">
              <w:rPr>
                <w:rFonts w:eastAsia="Calibri" w:cs="Calibri"/>
              </w:rPr>
              <w:t>Prospective Users</w:t>
            </w:r>
          </w:p>
          <w:p w14:paraId="35530CFE" w14:textId="02467607" w:rsidR="78304C31" w:rsidRPr="00B21325" w:rsidRDefault="78304C31">
            <w:pPr>
              <w:pStyle w:val="ListParagraph"/>
              <w:numPr>
                <w:ilvl w:val="0"/>
                <w:numId w:val="10"/>
              </w:numPr>
              <w:rPr>
                <w:rFonts w:eastAsia="Calibri" w:cs="Arial"/>
              </w:rPr>
            </w:pPr>
            <w:r w:rsidRPr="00B21325">
              <w:rPr>
                <w:rFonts w:eastAsia="Calibri" w:cs="Calibri"/>
              </w:rPr>
              <w:t>Interested Parties</w:t>
            </w:r>
          </w:p>
          <w:p w14:paraId="3790D236" w14:textId="69146187" w:rsidR="78304C31" w:rsidRPr="00B21325" w:rsidRDefault="78304C31">
            <w:pPr>
              <w:pStyle w:val="ListParagraph"/>
              <w:numPr>
                <w:ilvl w:val="0"/>
                <w:numId w:val="10"/>
              </w:numPr>
              <w:rPr>
                <w:rFonts w:eastAsia="Calibri" w:cs="Arial"/>
              </w:rPr>
            </w:pPr>
            <w:r w:rsidRPr="00B21325">
              <w:rPr>
                <w:rFonts w:eastAsia="Calibri" w:cs="Calibri"/>
              </w:rPr>
              <w:t>Member State Representatives</w:t>
            </w:r>
          </w:p>
          <w:p w14:paraId="48DA723F" w14:textId="1FD8B377" w:rsidR="78304C31" w:rsidRPr="00B21325" w:rsidRDefault="78304C31">
            <w:pPr>
              <w:pStyle w:val="ListParagraph"/>
              <w:numPr>
                <w:ilvl w:val="0"/>
                <w:numId w:val="10"/>
              </w:numPr>
              <w:rPr>
                <w:rFonts w:eastAsia="Calibri" w:cs="Arial"/>
              </w:rPr>
            </w:pPr>
            <w:r w:rsidRPr="00B21325">
              <w:rPr>
                <w:rFonts w:eastAsia="Calibri" w:cs="Calibri"/>
              </w:rPr>
              <w:t>Media</w:t>
            </w:r>
          </w:p>
        </w:tc>
        <w:tc>
          <w:tcPr>
            <w:tcW w:w="4080" w:type="dxa"/>
          </w:tcPr>
          <w:p w14:paraId="69F92F2F" w14:textId="4D0D3300" w:rsidR="7D030462" w:rsidRPr="00B21325" w:rsidRDefault="51D375FE">
            <w:pPr>
              <w:rPr>
                <w:rFonts w:eastAsia="Calibri" w:cs="Arial"/>
              </w:rPr>
            </w:pPr>
            <w:r w:rsidRPr="00B21325">
              <w:rPr>
                <w:rFonts w:eastAsia="Calibri" w:cs="Calibri"/>
                <w:b/>
                <w:bCs/>
              </w:rPr>
              <w:t>Introduction and moderation</w:t>
            </w:r>
            <w:r w:rsidRPr="00B21325">
              <w:rPr>
                <w:rFonts w:eastAsia="Calibri" w:cs="Calibri"/>
              </w:rPr>
              <w:t xml:space="preserve"> – Trust-IT Services (5 mins)</w:t>
            </w:r>
          </w:p>
          <w:p w14:paraId="0DF0B50B" w14:textId="5C1DB22B" w:rsidR="51D375FE" w:rsidRPr="00B21325" w:rsidRDefault="51D375FE">
            <w:pPr>
              <w:rPr>
                <w:rFonts w:eastAsia="Calibri" w:cs="Arial"/>
              </w:rPr>
            </w:pPr>
            <w:proofErr w:type="spellStart"/>
            <w:r w:rsidRPr="00B21325">
              <w:rPr>
                <w:rFonts w:eastAsia="Calibri" w:cs="Calibri"/>
                <w:b/>
                <w:bCs/>
              </w:rPr>
              <w:t>DestinE</w:t>
            </w:r>
            <w:proofErr w:type="spellEnd"/>
            <w:r w:rsidRPr="00B21325">
              <w:rPr>
                <w:rFonts w:eastAsia="Calibri" w:cs="Calibri"/>
                <w:b/>
                <w:bCs/>
              </w:rPr>
              <w:t xml:space="preserve"> Status to-Date</w:t>
            </w:r>
            <w:r w:rsidRPr="00B21325">
              <w:rPr>
                <w:rFonts w:eastAsia="Calibri" w:cs="Calibri"/>
              </w:rPr>
              <w:t xml:space="preserve"> - EC/EE representatives (5 mins)</w:t>
            </w:r>
          </w:p>
          <w:p w14:paraId="0ED96FD9" w14:textId="6070E461" w:rsidR="51D375FE" w:rsidRPr="00B21325" w:rsidRDefault="51D375FE">
            <w:pPr>
              <w:rPr>
                <w:rFonts w:eastAsia="Calibri" w:cs="Arial"/>
                <w:b/>
                <w:bCs/>
              </w:rPr>
            </w:pPr>
            <w:r w:rsidRPr="00B21325">
              <w:rPr>
                <w:rFonts w:eastAsia="Calibri" w:cs="Calibri"/>
                <w:b/>
                <w:bCs/>
              </w:rPr>
              <w:t>Co-development and Engagement Opportunities</w:t>
            </w:r>
          </w:p>
          <w:p w14:paraId="3D1A2C48" w14:textId="644213D2" w:rsidR="672B038B" w:rsidRPr="00B21325" w:rsidRDefault="672B038B">
            <w:pPr>
              <w:pStyle w:val="ListParagraph"/>
              <w:numPr>
                <w:ilvl w:val="0"/>
                <w:numId w:val="9"/>
              </w:numPr>
              <w:rPr>
                <w:rFonts w:eastAsia="Calibri" w:cs="Arial"/>
              </w:rPr>
            </w:pPr>
            <w:r w:rsidRPr="00B21325">
              <w:rPr>
                <w:rFonts w:eastAsia="Calibri" w:cs="Calibri"/>
              </w:rPr>
              <w:t xml:space="preserve">Brief presentation of the website, </w:t>
            </w:r>
            <w:proofErr w:type="gramStart"/>
            <w:r w:rsidRPr="00B21325">
              <w:rPr>
                <w:rFonts w:eastAsia="Calibri" w:cs="Calibri"/>
              </w:rPr>
              <w:t>future plans</w:t>
            </w:r>
            <w:proofErr w:type="gramEnd"/>
            <w:r w:rsidRPr="00B21325">
              <w:rPr>
                <w:rFonts w:eastAsia="Calibri" w:cs="Calibri"/>
              </w:rPr>
              <w:t xml:space="preserve"> and invitation to keep track -Trust-IT (5 mins)</w:t>
            </w:r>
          </w:p>
          <w:p w14:paraId="2BAB9F43" w14:textId="69A77A30" w:rsidR="672B038B" w:rsidRPr="00B21325" w:rsidRDefault="672B038B">
            <w:pPr>
              <w:pStyle w:val="ListParagraph"/>
              <w:numPr>
                <w:ilvl w:val="0"/>
                <w:numId w:val="9"/>
              </w:numPr>
              <w:rPr>
                <w:rFonts w:eastAsia="Calibri" w:cs="Calibri"/>
              </w:rPr>
            </w:pPr>
            <w:r w:rsidRPr="00B21325">
              <w:rPr>
                <w:rFonts w:eastAsia="Calibri" w:cs="Calibri"/>
              </w:rPr>
              <w:t>Procurement opportunities (</w:t>
            </w:r>
            <w:r w:rsidR="00C86B0B">
              <w:rPr>
                <w:rFonts w:eastAsia="Calibri" w:cs="Calibri"/>
              </w:rPr>
              <w:t>Starion</w:t>
            </w:r>
            <w:r w:rsidRPr="00B21325">
              <w:rPr>
                <w:rFonts w:eastAsia="Calibri" w:cs="Calibri"/>
              </w:rPr>
              <w:t>, ECMWF, EUMETSAT</w:t>
            </w:r>
            <w:r w:rsidR="54FFA4A3" w:rsidRPr="00B21325">
              <w:rPr>
                <w:rFonts w:eastAsia="Calibri" w:cs="Calibri"/>
              </w:rPr>
              <w:t xml:space="preserve"> – 5 mins each)</w:t>
            </w:r>
          </w:p>
          <w:p w14:paraId="101F0EB3" w14:textId="3821C218" w:rsidR="592D072E" w:rsidRPr="00B21325" w:rsidRDefault="592D072E">
            <w:pPr>
              <w:pStyle w:val="ListParagraph"/>
              <w:numPr>
                <w:ilvl w:val="0"/>
                <w:numId w:val="9"/>
              </w:numPr>
              <w:rPr>
                <w:rFonts w:eastAsia="Calibri" w:cs="Arial"/>
              </w:rPr>
            </w:pPr>
            <w:r w:rsidRPr="00B21325">
              <w:rPr>
                <w:rFonts w:eastAsia="Calibri" w:cs="Arial"/>
              </w:rPr>
              <w:t xml:space="preserve">Communities of Practice - </w:t>
            </w:r>
            <w:proofErr w:type="spellStart"/>
            <w:r w:rsidRPr="00B21325">
              <w:rPr>
                <w:rFonts w:eastAsia="Calibri" w:cs="Arial"/>
              </w:rPr>
              <w:t>AUTh</w:t>
            </w:r>
            <w:proofErr w:type="spellEnd"/>
            <w:r w:rsidRPr="00B21325">
              <w:rPr>
                <w:rFonts w:eastAsia="Calibri" w:cs="Arial"/>
              </w:rPr>
              <w:t xml:space="preserve"> (5 mins)</w:t>
            </w:r>
          </w:p>
          <w:p w14:paraId="1FC29AAE" w14:textId="63784C4A" w:rsidR="592D072E" w:rsidRPr="00B21325" w:rsidRDefault="592D072E">
            <w:pPr>
              <w:rPr>
                <w:rFonts w:eastAsia="Calibri" w:cs="Arial"/>
                <w:b/>
                <w:bCs/>
              </w:rPr>
            </w:pPr>
            <w:r w:rsidRPr="00B21325">
              <w:rPr>
                <w:b/>
                <w:bCs/>
              </w:rPr>
              <w:t>Upcoming events</w:t>
            </w:r>
          </w:p>
          <w:p w14:paraId="322EE67C" w14:textId="114908CA" w:rsidR="534AA2EC" w:rsidRPr="00B21325" w:rsidRDefault="65E090D0">
            <w:pPr>
              <w:pStyle w:val="ListParagraph"/>
              <w:numPr>
                <w:ilvl w:val="0"/>
                <w:numId w:val="9"/>
              </w:numPr>
              <w:rPr>
                <w:rFonts w:eastAsia="Calibri" w:cs="Arial"/>
              </w:rPr>
            </w:pPr>
            <w:r w:rsidRPr="00B21325">
              <w:rPr>
                <w:rFonts w:eastAsia="Calibri" w:cs="Arial"/>
              </w:rPr>
              <w:t xml:space="preserve">2nd </w:t>
            </w:r>
            <w:proofErr w:type="spellStart"/>
            <w:r w:rsidRPr="00B21325">
              <w:rPr>
                <w:rFonts w:eastAsia="Calibri" w:cs="Arial"/>
              </w:rPr>
              <w:t>DestinE</w:t>
            </w:r>
            <w:proofErr w:type="spellEnd"/>
            <w:r w:rsidRPr="00B21325">
              <w:rPr>
                <w:rFonts w:eastAsia="Calibri" w:cs="Arial"/>
              </w:rPr>
              <w:t xml:space="preserve"> User Exchange - ECMWF (5mins)</w:t>
            </w:r>
          </w:p>
          <w:p w14:paraId="37E2B432" w14:textId="796495B7" w:rsidR="7F3FF713" w:rsidRPr="00B21325" w:rsidRDefault="7F3FF713">
            <w:pPr>
              <w:pStyle w:val="ListParagraph"/>
              <w:numPr>
                <w:ilvl w:val="0"/>
                <w:numId w:val="9"/>
              </w:numPr>
              <w:rPr>
                <w:rFonts w:eastAsia="Calibri" w:cs="Arial"/>
              </w:rPr>
            </w:pPr>
            <w:r w:rsidRPr="00B21325">
              <w:rPr>
                <w:rFonts w:eastAsia="Calibri" w:cs="Arial"/>
              </w:rPr>
              <w:t xml:space="preserve">BIDS - </w:t>
            </w:r>
            <w:proofErr w:type="spellStart"/>
            <w:r w:rsidRPr="00B21325">
              <w:rPr>
                <w:rFonts w:eastAsia="Calibri" w:cs="Arial"/>
              </w:rPr>
              <w:t>DestinE</w:t>
            </w:r>
            <w:proofErr w:type="spellEnd"/>
            <w:r w:rsidRPr="00B21325">
              <w:rPr>
                <w:rFonts w:eastAsia="Calibri" w:cs="Arial"/>
              </w:rPr>
              <w:t xml:space="preserve"> Innovation Prize: Ideation Challenge - </w:t>
            </w:r>
            <w:proofErr w:type="spellStart"/>
            <w:r w:rsidRPr="00B21325">
              <w:rPr>
                <w:rFonts w:eastAsia="Calibri" w:cs="Arial"/>
              </w:rPr>
              <w:t>AUTh</w:t>
            </w:r>
            <w:proofErr w:type="spellEnd"/>
            <w:r w:rsidRPr="00B21325">
              <w:rPr>
                <w:rFonts w:eastAsia="Calibri" w:cs="Arial"/>
              </w:rPr>
              <w:t>/Trust-IT (5mins)</w:t>
            </w:r>
          </w:p>
          <w:p w14:paraId="607BF79D" w14:textId="0786F67E" w:rsidR="4650F957" w:rsidRPr="00B21325" w:rsidRDefault="4650F957">
            <w:pPr>
              <w:pStyle w:val="ListParagraph"/>
              <w:numPr>
                <w:ilvl w:val="0"/>
                <w:numId w:val="9"/>
              </w:numPr>
              <w:rPr>
                <w:rFonts w:eastAsia="Calibri" w:cs="Arial"/>
              </w:rPr>
            </w:pPr>
            <w:r w:rsidRPr="00B21325">
              <w:rPr>
                <w:rFonts w:eastAsia="Calibri" w:cs="Arial"/>
              </w:rPr>
              <w:lastRenderedPageBreak/>
              <w:t>Other upcoming events or opportunities? (10-15mins)</w:t>
            </w:r>
          </w:p>
          <w:p w14:paraId="146C2162" w14:textId="61376AF4" w:rsidR="4650F957" w:rsidRPr="003538C9" w:rsidRDefault="4650F957">
            <w:r w:rsidRPr="003538C9">
              <w:rPr>
                <w:b/>
              </w:rPr>
              <w:t>Audience Q&amp;A</w:t>
            </w:r>
            <w:r w:rsidRPr="003538C9">
              <w:t xml:space="preserve"> (until no more questions or 10 mins past webinar end time)</w:t>
            </w:r>
          </w:p>
          <w:p w14:paraId="36D002E4" w14:textId="2167961D" w:rsidR="7D030462" w:rsidRPr="00B21325" w:rsidRDefault="7D030462">
            <w:pPr>
              <w:rPr>
                <w:rFonts w:eastAsia="Calibri" w:cs="Calibri"/>
              </w:rPr>
            </w:pPr>
          </w:p>
        </w:tc>
      </w:tr>
      <w:tr w:rsidR="0018002A" w:rsidRPr="00B21325" w14:paraId="05ACA053" w14:textId="77777777" w:rsidTr="003538C9">
        <w:trPr>
          <w:trHeight w:val="300"/>
        </w:trPr>
        <w:tc>
          <w:tcPr>
            <w:tcW w:w="1245" w:type="dxa"/>
          </w:tcPr>
          <w:p w14:paraId="32A13727" w14:textId="39E2E32F" w:rsidR="0018002A" w:rsidRPr="00B21325" w:rsidRDefault="01C91D2E">
            <w:pPr>
              <w:widowControl w:val="0"/>
            </w:pPr>
            <w:r>
              <w:lastRenderedPageBreak/>
              <w:t xml:space="preserve">DEUC </w:t>
            </w:r>
            <w:r w:rsidR="1F324EB5">
              <w:t>Webinar 2 (</w:t>
            </w:r>
            <w:r w:rsidR="645175E8">
              <w:t xml:space="preserve">Dec </w:t>
            </w:r>
            <w:r w:rsidR="1F324EB5">
              <w:t>2023)</w:t>
            </w:r>
          </w:p>
        </w:tc>
        <w:tc>
          <w:tcPr>
            <w:tcW w:w="1560" w:type="dxa"/>
          </w:tcPr>
          <w:p w14:paraId="6DCDA7D6" w14:textId="33A45838" w:rsidR="0018002A" w:rsidRPr="00B21325" w:rsidRDefault="645175E8">
            <w:pPr>
              <w:widowControl w:val="0"/>
            </w:pPr>
            <w:proofErr w:type="spellStart"/>
            <w:r w:rsidRPr="00B21325">
              <w:t>DestinE</w:t>
            </w:r>
            <w:proofErr w:type="spellEnd"/>
            <w:r w:rsidRPr="00B21325">
              <w:t xml:space="preserve"> in action - meet the first DESP use cases</w:t>
            </w:r>
          </w:p>
        </w:tc>
        <w:tc>
          <w:tcPr>
            <w:tcW w:w="6640" w:type="dxa"/>
          </w:tcPr>
          <w:p w14:paraId="570962DC" w14:textId="389EB1B3" w:rsidR="008E1ACF" w:rsidRPr="00B21325" w:rsidRDefault="645175E8">
            <w:r w:rsidRPr="00B21325">
              <w:t>In this phase of Destination Earth, the three core components are being validated by dedicated use cases. In this webinar, you’ll meet the first 5 use cases procured to validate the Destination Earth Service Platform (DESP) being developed by ESA.</w:t>
            </w:r>
          </w:p>
          <w:p w14:paraId="25A18CA6" w14:textId="65125127" w:rsidR="008E1ACF" w:rsidRPr="00B21325" w:rsidRDefault="645175E8" w:rsidP="00085FF3">
            <w:r w:rsidRPr="00B21325">
              <w:t xml:space="preserve">The use cases will be applied across a wide range of application domains, including agriculture, natural resource management, fisheries, and the polar area. In practise, use cases will develop software applications that use data and services from </w:t>
            </w:r>
            <w:proofErr w:type="spellStart"/>
            <w:r w:rsidRPr="00B21325">
              <w:t>DestinE</w:t>
            </w:r>
            <w:proofErr w:type="spellEnd"/>
            <w:r w:rsidRPr="00B21325">
              <w:t xml:space="preserve">. The purpose is to create predictions that can be used in those different domains and that can inform climate change adaption and extreme weather policy at various levels. During this webinar you can hear directly from each use case about their methods and objectives. </w:t>
            </w:r>
          </w:p>
          <w:p w14:paraId="0D27DF3C" w14:textId="19BD5344" w:rsidR="008E1ACF" w:rsidRPr="00B21325" w:rsidRDefault="645175E8">
            <w:r w:rsidRPr="00B21325">
              <w:t>Target:</w:t>
            </w:r>
          </w:p>
          <w:p w14:paraId="54AAD604" w14:textId="77777777" w:rsidR="008E1ACF" w:rsidRPr="00B21325" w:rsidRDefault="645175E8" w:rsidP="003538C9">
            <w:pPr>
              <w:pStyle w:val="ListParagraph"/>
              <w:numPr>
                <w:ilvl w:val="0"/>
                <w:numId w:val="43"/>
              </w:numPr>
            </w:pPr>
            <w:proofErr w:type="spellStart"/>
            <w:r w:rsidRPr="00B21325">
              <w:t>DestinE</w:t>
            </w:r>
            <w:proofErr w:type="spellEnd"/>
            <w:r w:rsidRPr="00B21325">
              <w:t xml:space="preserve"> Contractors</w:t>
            </w:r>
          </w:p>
          <w:p w14:paraId="38E130EB" w14:textId="77777777" w:rsidR="008E1ACF" w:rsidRPr="00B21325" w:rsidRDefault="645175E8" w:rsidP="003538C9">
            <w:pPr>
              <w:pStyle w:val="ListParagraph"/>
              <w:numPr>
                <w:ilvl w:val="0"/>
                <w:numId w:val="43"/>
              </w:numPr>
            </w:pPr>
            <w:r w:rsidRPr="00B21325">
              <w:t>Prospective Users</w:t>
            </w:r>
          </w:p>
          <w:p w14:paraId="321E7C91" w14:textId="77777777" w:rsidR="008E1ACF" w:rsidRPr="00B21325" w:rsidRDefault="645175E8" w:rsidP="003538C9">
            <w:pPr>
              <w:pStyle w:val="ListParagraph"/>
              <w:numPr>
                <w:ilvl w:val="0"/>
                <w:numId w:val="43"/>
              </w:numPr>
            </w:pPr>
            <w:r w:rsidRPr="00B21325">
              <w:t>Interested Parties</w:t>
            </w:r>
          </w:p>
          <w:p w14:paraId="569D8E4E" w14:textId="77777777" w:rsidR="008E1ACF" w:rsidRPr="00B21325" w:rsidRDefault="645175E8" w:rsidP="003538C9">
            <w:pPr>
              <w:pStyle w:val="ListParagraph"/>
              <w:numPr>
                <w:ilvl w:val="0"/>
                <w:numId w:val="43"/>
              </w:numPr>
            </w:pPr>
            <w:r w:rsidRPr="00B21325">
              <w:t>Member State Representatives</w:t>
            </w:r>
          </w:p>
          <w:p w14:paraId="452D052B" w14:textId="26BFEDCB" w:rsidR="7D030462" w:rsidRPr="00B21325" w:rsidRDefault="645175E8" w:rsidP="00D23C31">
            <w:pPr>
              <w:pStyle w:val="ListParagraph"/>
              <w:numPr>
                <w:ilvl w:val="0"/>
                <w:numId w:val="43"/>
              </w:numPr>
            </w:pPr>
            <w:r w:rsidRPr="00B21325">
              <w:t>Media</w:t>
            </w:r>
          </w:p>
        </w:tc>
        <w:tc>
          <w:tcPr>
            <w:tcW w:w="4080" w:type="dxa"/>
          </w:tcPr>
          <w:p w14:paraId="3881A325" w14:textId="16D88157" w:rsidR="0F4B37A2" w:rsidRPr="00B21325" w:rsidRDefault="50B877C7">
            <w:pPr>
              <w:rPr>
                <w:rFonts w:eastAsia="Calibri" w:cs="Arial"/>
              </w:rPr>
            </w:pPr>
            <w:r w:rsidRPr="00B21325">
              <w:rPr>
                <w:b/>
                <w:bCs/>
              </w:rPr>
              <w:t>Introduction &amp; Moderation</w:t>
            </w:r>
            <w:r w:rsidRPr="00B21325">
              <w:t xml:space="preserve"> - Trust-IT</w:t>
            </w:r>
          </w:p>
          <w:p w14:paraId="00B8DD48" w14:textId="2C125033" w:rsidR="0F4B37A2" w:rsidRPr="00B21325" w:rsidRDefault="50B877C7">
            <w:pPr>
              <w:rPr>
                <w:rFonts w:eastAsia="Calibri" w:cs="Arial"/>
              </w:rPr>
            </w:pPr>
            <w:r w:rsidRPr="00B21325">
              <w:rPr>
                <w:b/>
                <w:bCs/>
              </w:rPr>
              <w:t>Introduction to the DESP</w:t>
            </w:r>
            <w:r w:rsidRPr="00B21325">
              <w:t xml:space="preserve"> - </w:t>
            </w:r>
            <w:r w:rsidR="645175E8" w:rsidRPr="00B21325">
              <w:t>Serco</w:t>
            </w:r>
          </w:p>
          <w:p w14:paraId="27C4A90E" w14:textId="03762DDB" w:rsidR="0F4B37A2" w:rsidRPr="00B21325" w:rsidRDefault="50B877C7">
            <w:pPr>
              <w:rPr>
                <w:rFonts w:eastAsia="Calibri" w:cs="Arial"/>
              </w:rPr>
            </w:pPr>
            <w:r w:rsidRPr="00B21325">
              <w:rPr>
                <w:b/>
                <w:bCs/>
              </w:rPr>
              <w:t xml:space="preserve">Use </w:t>
            </w:r>
            <w:r w:rsidR="645175E8" w:rsidRPr="00B21325">
              <w:rPr>
                <w:b/>
                <w:bCs/>
              </w:rPr>
              <w:t>C</w:t>
            </w:r>
            <w:r w:rsidRPr="00B21325">
              <w:rPr>
                <w:b/>
                <w:bCs/>
              </w:rPr>
              <w:t xml:space="preserve">ase </w:t>
            </w:r>
            <w:r w:rsidR="645175E8" w:rsidRPr="00B21325">
              <w:rPr>
                <w:b/>
                <w:bCs/>
              </w:rPr>
              <w:t>L</w:t>
            </w:r>
            <w:r w:rsidRPr="00B21325">
              <w:rPr>
                <w:b/>
                <w:bCs/>
              </w:rPr>
              <w:t xml:space="preserve">ightning </w:t>
            </w:r>
            <w:r w:rsidR="645175E8" w:rsidRPr="00B21325">
              <w:rPr>
                <w:b/>
                <w:bCs/>
              </w:rPr>
              <w:t>Presentations</w:t>
            </w:r>
            <w:r w:rsidR="645175E8" w:rsidRPr="00B21325">
              <w:t xml:space="preserve"> </w:t>
            </w:r>
            <w:r w:rsidRPr="00B21325">
              <w:t xml:space="preserve">- Moderator </w:t>
            </w:r>
            <w:r w:rsidR="00C86B0B">
              <w:t>Starion</w:t>
            </w:r>
          </w:p>
          <w:p w14:paraId="5D575F28" w14:textId="77777777" w:rsidR="008E1ACF" w:rsidRPr="00B21325" w:rsidRDefault="645175E8" w:rsidP="00052CC7">
            <w:pPr>
              <w:pStyle w:val="ListParagraph"/>
              <w:numPr>
                <w:ilvl w:val="0"/>
                <w:numId w:val="8"/>
              </w:numPr>
            </w:pPr>
            <w:r w:rsidRPr="00B21325">
              <w:t>Global Fish Tracking System (GFTS)</w:t>
            </w:r>
          </w:p>
          <w:p w14:paraId="3A96C661" w14:textId="4C7667DB" w:rsidR="008E1ACF" w:rsidRPr="00B21325" w:rsidRDefault="645175E8" w:rsidP="00052CC7">
            <w:pPr>
              <w:pStyle w:val="ListParagraph"/>
              <w:numPr>
                <w:ilvl w:val="0"/>
                <w:numId w:val="8"/>
              </w:numPr>
            </w:pPr>
            <w:proofErr w:type="spellStart"/>
            <w:r w:rsidRPr="00B21325">
              <w:t>UrbanSquare</w:t>
            </w:r>
            <w:proofErr w:type="spellEnd"/>
          </w:p>
          <w:p w14:paraId="3C2142F9" w14:textId="06D4F88F" w:rsidR="0F4B37A2" w:rsidRPr="00B21325" w:rsidRDefault="645175E8" w:rsidP="00052CC7">
            <w:pPr>
              <w:pStyle w:val="ListParagraph"/>
              <w:numPr>
                <w:ilvl w:val="0"/>
                <w:numId w:val="8"/>
              </w:numPr>
              <w:rPr>
                <w:rFonts w:eastAsia="Calibri" w:cs="Arial"/>
              </w:rPr>
            </w:pPr>
            <w:r w:rsidRPr="00B21325">
              <w:t>CITYNEXUS</w:t>
            </w:r>
          </w:p>
          <w:p w14:paraId="0D7F4146" w14:textId="23650788" w:rsidR="0F4B37A2" w:rsidRPr="00B21325" w:rsidRDefault="645175E8" w:rsidP="00052CC7">
            <w:pPr>
              <w:pStyle w:val="ListParagraph"/>
              <w:numPr>
                <w:ilvl w:val="0"/>
                <w:numId w:val="8"/>
              </w:numPr>
              <w:rPr>
                <w:rFonts w:eastAsia="Calibri" w:cs="Arial"/>
              </w:rPr>
            </w:pPr>
            <w:r w:rsidRPr="00B21325">
              <w:t>Destination Renewable Energy (DRE)</w:t>
            </w:r>
          </w:p>
          <w:p w14:paraId="0153FD73" w14:textId="5FFD034B" w:rsidR="0F4B37A2" w:rsidRPr="00B21325" w:rsidRDefault="645175E8" w:rsidP="00052CC7">
            <w:pPr>
              <w:pStyle w:val="ListParagraph"/>
              <w:numPr>
                <w:ilvl w:val="0"/>
                <w:numId w:val="8"/>
              </w:numPr>
              <w:rPr>
                <w:rFonts w:eastAsia="Calibri" w:cs="Arial"/>
              </w:rPr>
            </w:pPr>
            <w:proofErr w:type="spellStart"/>
            <w:r w:rsidRPr="00B21325">
              <w:t>DestinE</w:t>
            </w:r>
            <w:proofErr w:type="spellEnd"/>
            <w:r w:rsidRPr="00B21325">
              <w:t xml:space="preserve"> Sea Ice Decision Enhancement (DESIDE)</w:t>
            </w:r>
          </w:p>
          <w:p w14:paraId="19D5D270" w14:textId="4D32A340" w:rsidR="0F4B37A2" w:rsidRPr="00B21325" w:rsidRDefault="3A7DA8DA" w:rsidP="00E5239A">
            <w:pPr>
              <w:pStyle w:val="ListParagraph"/>
              <w:numPr>
                <w:ilvl w:val="0"/>
                <w:numId w:val="8"/>
              </w:numPr>
              <w:rPr>
                <w:rFonts w:eastAsia="Calibri" w:cs="Arial"/>
                <w:b/>
                <w:bCs/>
              </w:rPr>
            </w:pPr>
            <w:r w:rsidRPr="71D37C3A">
              <w:rPr>
                <w:b/>
                <w:bCs/>
              </w:rPr>
              <w:t>Audience Q&amp;A</w:t>
            </w:r>
          </w:p>
          <w:p w14:paraId="75AC517E" w14:textId="64131168" w:rsidR="7D030462" w:rsidRPr="00B21325" w:rsidRDefault="7D030462"/>
        </w:tc>
      </w:tr>
      <w:tr w:rsidR="0018002A" w:rsidRPr="00B21325" w14:paraId="7C06B8C2" w14:textId="77777777" w:rsidTr="003538C9">
        <w:trPr>
          <w:trHeight w:val="300"/>
        </w:trPr>
        <w:tc>
          <w:tcPr>
            <w:tcW w:w="1245" w:type="dxa"/>
          </w:tcPr>
          <w:p w14:paraId="4A8F5310" w14:textId="736EC7C4" w:rsidR="0018002A" w:rsidRPr="00B21325" w:rsidRDefault="7FA271E2">
            <w:pPr>
              <w:widowControl w:val="0"/>
            </w:pPr>
            <w:r>
              <w:t xml:space="preserve">DEUC </w:t>
            </w:r>
            <w:r w:rsidR="0CE40D64">
              <w:t>Webinar 3 (</w:t>
            </w:r>
            <w:r w:rsidR="645175E8">
              <w:t xml:space="preserve">Jan </w:t>
            </w:r>
            <w:r w:rsidR="0CE40D64">
              <w:t>2023)</w:t>
            </w:r>
          </w:p>
        </w:tc>
        <w:tc>
          <w:tcPr>
            <w:tcW w:w="1560" w:type="dxa"/>
          </w:tcPr>
          <w:p w14:paraId="77726E84" w14:textId="3ED5535A" w:rsidR="0018002A" w:rsidRPr="00B21325" w:rsidRDefault="2D898E28">
            <w:pPr>
              <w:widowControl w:val="0"/>
            </w:pPr>
            <w:r w:rsidRPr="00B21325">
              <w:t xml:space="preserve">Funding opportunities info session: second DESP use cases </w:t>
            </w:r>
            <w:r w:rsidRPr="00B21325">
              <w:lastRenderedPageBreak/>
              <w:t>procurement opportunity</w:t>
            </w:r>
          </w:p>
        </w:tc>
        <w:tc>
          <w:tcPr>
            <w:tcW w:w="6640" w:type="dxa"/>
          </w:tcPr>
          <w:p w14:paraId="41D69E28" w14:textId="4A974C7F" w:rsidR="2D898E28" w:rsidRPr="00B21325" w:rsidRDefault="2D898E28">
            <w:r w:rsidRPr="00B21325">
              <w:lastRenderedPageBreak/>
              <w:t xml:space="preserve">The Destination Earth initiative is focusing on co-development through the procurement of use cases to validate the core components of </w:t>
            </w:r>
            <w:proofErr w:type="spellStart"/>
            <w:r w:rsidRPr="00B21325">
              <w:t>DestinE</w:t>
            </w:r>
            <w:proofErr w:type="spellEnd"/>
            <w:r w:rsidRPr="00B21325">
              <w:t>.</w:t>
            </w:r>
          </w:p>
          <w:p w14:paraId="0E48EBE9" w14:textId="4F70013A" w:rsidR="2D898E28" w:rsidRPr="00B21325" w:rsidRDefault="2D898E28">
            <w:r w:rsidRPr="00B21325">
              <w:lastRenderedPageBreak/>
              <w:t>In this webinar, you'll learn all you need to know for the second round of use case procurements. If you are left with any questions, there is a dedicated time for Q&amp;A during the webinar.</w:t>
            </w:r>
          </w:p>
          <w:p w14:paraId="13D58DE4" w14:textId="2D2294AA" w:rsidR="2D898E28" w:rsidRPr="00B21325" w:rsidRDefault="2D898E28">
            <w:r w:rsidRPr="00B21325">
              <w:t>Target:</w:t>
            </w:r>
          </w:p>
          <w:p w14:paraId="0CA9800E" w14:textId="4C1A299F" w:rsidR="2D898E28" w:rsidRPr="00B21325" w:rsidRDefault="2D898E28">
            <w:pPr>
              <w:pStyle w:val="ListParagraph"/>
              <w:numPr>
                <w:ilvl w:val="0"/>
                <w:numId w:val="7"/>
              </w:numPr>
              <w:rPr>
                <w:rFonts w:eastAsia="Calibri" w:cs="Arial"/>
              </w:rPr>
            </w:pPr>
            <w:r w:rsidRPr="00B21325">
              <w:t>Potential Bidders</w:t>
            </w:r>
          </w:p>
          <w:p w14:paraId="1BEC3A44" w14:textId="71C3457B" w:rsidR="2D898E28" w:rsidRPr="00B21325" w:rsidRDefault="2D898E28">
            <w:pPr>
              <w:pStyle w:val="ListParagraph"/>
              <w:numPr>
                <w:ilvl w:val="0"/>
                <w:numId w:val="7"/>
              </w:numPr>
              <w:rPr>
                <w:rFonts w:eastAsia="Calibri" w:cs="Arial"/>
              </w:rPr>
            </w:pPr>
            <w:proofErr w:type="spellStart"/>
            <w:r w:rsidRPr="00B21325">
              <w:t>DestinE</w:t>
            </w:r>
            <w:proofErr w:type="spellEnd"/>
            <w:r w:rsidRPr="00B21325">
              <w:t xml:space="preserve"> Contractors</w:t>
            </w:r>
          </w:p>
          <w:p w14:paraId="3D998B25" w14:textId="21288F21" w:rsidR="2D898E28" w:rsidRPr="00B21325" w:rsidRDefault="2D898E28">
            <w:pPr>
              <w:pStyle w:val="ListParagraph"/>
              <w:numPr>
                <w:ilvl w:val="0"/>
                <w:numId w:val="7"/>
              </w:numPr>
              <w:rPr>
                <w:rFonts w:eastAsia="Calibri" w:cs="Arial"/>
              </w:rPr>
            </w:pPr>
            <w:r w:rsidRPr="00B21325">
              <w:t>Prospective Users</w:t>
            </w:r>
          </w:p>
          <w:p w14:paraId="12A9058A" w14:textId="5E5214EF" w:rsidR="2D898E28" w:rsidRPr="00B21325" w:rsidRDefault="2D898E28">
            <w:pPr>
              <w:pStyle w:val="ListParagraph"/>
              <w:numPr>
                <w:ilvl w:val="0"/>
                <w:numId w:val="7"/>
              </w:numPr>
              <w:rPr>
                <w:rFonts w:eastAsia="Calibri" w:cs="Arial"/>
              </w:rPr>
            </w:pPr>
            <w:r w:rsidRPr="00B21325">
              <w:t>Interested Parties</w:t>
            </w:r>
          </w:p>
          <w:p w14:paraId="32384460" w14:textId="7A2A19D4" w:rsidR="2D898E28" w:rsidRPr="00B21325" w:rsidRDefault="2D898E28">
            <w:pPr>
              <w:pStyle w:val="ListParagraph"/>
              <w:numPr>
                <w:ilvl w:val="0"/>
                <w:numId w:val="7"/>
              </w:numPr>
              <w:rPr>
                <w:rFonts w:eastAsia="Calibri" w:cs="Arial"/>
              </w:rPr>
            </w:pPr>
            <w:r w:rsidRPr="00B21325">
              <w:t>Member State Representatives</w:t>
            </w:r>
          </w:p>
          <w:p w14:paraId="425F1253" w14:textId="093122C2" w:rsidR="7D030462" w:rsidRPr="00B21325" w:rsidRDefault="33A91CA7" w:rsidP="00D23C31">
            <w:pPr>
              <w:pStyle w:val="ListParagraph"/>
              <w:numPr>
                <w:ilvl w:val="0"/>
                <w:numId w:val="7"/>
              </w:numPr>
              <w:rPr>
                <w:rFonts w:eastAsia="Calibri" w:cs="Arial"/>
              </w:rPr>
            </w:pPr>
            <w:r w:rsidRPr="00B21325">
              <w:t>Media</w:t>
            </w:r>
          </w:p>
        </w:tc>
        <w:tc>
          <w:tcPr>
            <w:tcW w:w="4080" w:type="dxa"/>
          </w:tcPr>
          <w:p w14:paraId="0D2BEAAA" w14:textId="61571CD6" w:rsidR="2D898E28" w:rsidRPr="00B21325" w:rsidRDefault="33A91CA7">
            <w:r w:rsidRPr="00B21325">
              <w:rPr>
                <w:b/>
                <w:bCs/>
              </w:rPr>
              <w:lastRenderedPageBreak/>
              <w:t>Introduction &amp; Moderation</w:t>
            </w:r>
            <w:r w:rsidRPr="00B21325">
              <w:t xml:space="preserve"> - Trust-IT</w:t>
            </w:r>
          </w:p>
          <w:p w14:paraId="45F9CECF" w14:textId="772E49EF" w:rsidR="2D898E28" w:rsidRPr="00B21325" w:rsidRDefault="2D898E28">
            <w:r w:rsidRPr="00B21325">
              <w:rPr>
                <w:b/>
                <w:bCs/>
              </w:rPr>
              <w:t>Introduction to the DESP</w:t>
            </w:r>
            <w:r w:rsidRPr="00B21325">
              <w:t xml:space="preserve"> - ESA</w:t>
            </w:r>
          </w:p>
          <w:p w14:paraId="2C1F88DF" w14:textId="5CECB460" w:rsidR="2D898E28" w:rsidRPr="00B21325" w:rsidRDefault="2D898E28">
            <w:r w:rsidRPr="00B21325">
              <w:rPr>
                <w:b/>
                <w:bCs/>
              </w:rPr>
              <w:t>Use Case Requirements</w:t>
            </w:r>
            <w:r w:rsidRPr="00B21325">
              <w:t xml:space="preserve"> - </w:t>
            </w:r>
            <w:r w:rsidR="00C86B0B">
              <w:t>Starion</w:t>
            </w:r>
            <w:r w:rsidRPr="00B21325">
              <w:t xml:space="preserve"> </w:t>
            </w:r>
          </w:p>
          <w:p w14:paraId="2C8719F5" w14:textId="17EBD4BB" w:rsidR="2D898E28" w:rsidRPr="00B21325" w:rsidRDefault="2D898E28">
            <w:r w:rsidRPr="00B21325">
              <w:rPr>
                <w:b/>
                <w:bCs/>
              </w:rPr>
              <w:lastRenderedPageBreak/>
              <w:t>Bidding process</w:t>
            </w:r>
            <w:r w:rsidRPr="00B21325">
              <w:t xml:space="preserve"> - </w:t>
            </w:r>
            <w:r w:rsidR="00C86B0B">
              <w:t>Starion</w:t>
            </w:r>
          </w:p>
          <w:p w14:paraId="0E45F2E0" w14:textId="3800AEA5" w:rsidR="2D898E28" w:rsidRPr="00B21325" w:rsidRDefault="2D898E28">
            <w:r w:rsidRPr="00B21325">
              <w:rPr>
                <w:b/>
                <w:bCs/>
              </w:rPr>
              <w:t>Audience Q&amp;A</w:t>
            </w:r>
            <w:r w:rsidRPr="00B21325">
              <w:t xml:space="preserve"> - </w:t>
            </w:r>
            <w:r w:rsidR="00C86B0B">
              <w:t>Starion</w:t>
            </w:r>
          </w:p>
          <w:p w14:paraId="62B0430D" w14:textId="6C82F662" w:rsidR="7D030462" w:rsidRPr="00B21325" w:rsidRDefault="7D030462"/>
        </w:tc>
      </w:tr>
      <w:tr w:rsidR="0018002A" w:rsidRPr="00B21325" w14:paraId="22A8ED8C" w14:textId="77777777" w:rsidTr="003538C9">
        <w:trPr>
          <w:trHeight w:val="300"/>
        </w:trPr>
        <w:tc>
          <w:tcPr>
            <w:tcW w:w="1245" w:type="dxa"/>
          </w:tcPr>
          <w:p w14:paraId="28EADF97" w14:textId="3D0F2FC3" w:rsidR="0018002A" w:rsidRPr="00B21325" w:rsidRDefault="67EB999C">
            <w:pPr>
              <w:widowControl w:val="0"/>
            </w:pPr>
            <w:r>
              <w:lastRenderedPageBreak/>
              <w:t xml:space="preserve">DEUC </w:t>
            </w:r>
            <w:r w:rsidR="0CE40D64">
              <w:t>Webinar 4 (</w:t>
            </w:r>
            <w:r w:rsidR="645175E8">
              <w:t xml:space="preserve">Mar </w:t>
            </w:r>
            <w:r w:rsidR="0CE40D64">
              <w:t>2024)</w:t>
            </w:r>
          </w:p>
        </w:tc>
        <w:tc>
          <w:tcPr>
            <w:tcW w:w="1560" w:type="dxa"/>
          </w:tcPr>
          <w:p w14:paraId="55907A19" w14:textId="11172F82" w:rsidR="0018002A" w:rsidRPr="00B21325" w:rsidRDefault="22A0C08C">
            <w:pPr>
              <w:widowControl w:val="0"/>
            </w:pPr>
            <w:r w:rsidRPr="00B21325">
              <w:t xml:space="preserve">Engagement, </w:t>
            </w:r>
            <w:proofErr w:type="gramStart"/>
            <w:r w:rsidRPr="00B21325">
              <w:t>progress</w:t>
            </w:r>
            <w:proofErr w:type="gramEnd"/>
            <w:r w:rsidRPr="00B21325">
              <w:t xml:space="preserve"> and results: connect with our DESP use cases</w:t>
            </w:r>
          </w:p>
        </w:tc>
        <w:tc>
          <w:tcPr>
            <w:tcW w:w="6640" w:type="dxa"/>
          </w:tcPr>
          <w:p w14:paraId="21AE1AFE" w14:textId="13D1103F" w:rsidR="22A0C08C" w:rsidRPr="00B21325" w:rsidRDefault="22A0C08C">
            <w:r w:rsidRPr="00B21325">
              <w:t xml:space="preserve">The Destination Earth initiative is focusing on co-development through the procurement of use cases to validate the core components of </w:t>
            </w:r>
            <w:proofErr w:type="spellStart"/>
            <w:r w:rsidRPr="00B21325">
              <w:t>DestinE</w:t>
            </w:r>
            <w:proofErr w:type="spellEnd"/>
            <w:r w:rsidRPr="00B21325">
              <w:t>.</w:t>
            </w:r>
          </w:p>
          <w:p w14:paraId="6BEFDDE5" w14:textId="28AEDB21" w:rsidR="22A0C08C" w:rsidRPr="00B21325" w:rsidRDefault="22A0C08C">
            <w:r w:rsidRPr="00B21325">
              <w:t xml:space="preserve">In this webinar, you'll learn about the progress and results made by the use cases procured by ESA to validate the Destination Earth Service Platform component. </w:t>
            </w:r>
          </w:p>
          <w:p w14:paraId="096C5181" w14:textId="099D18B0" w:rsidR="22A0C08C" w:rsidRPr="00B21325" w:rsidRDefault="22A0C08C">
            <w:r w:rsidRPr="00B21325">
              <w:t>Target:</w:t>
            </w:r>
          </w:p>
          <w:p w14:paraId="59396C44" w14:textId="3940C63B" w:rsidR="22A0C08C" w:rsidRPr="00B21325" w:rsidRDefault="22A0C08C">
            <w:pPr>
              <w:pStyle w:val="ListParagraph"/>
              <w:numPr>
                <w:ilvl w:val="0"/>
                <w:numId w:val="6"/>
              </w:numPr>
              <w:rPr>
                <w:rFonts w:eastAsia="Calibri" w:cs="Arial"/>
              </w:rPr>
            </w:pPr>
            <w:proofErr w:type="spellStart"/>
            <w:r w:rsidRPr="00B21325">
              <w:t>DestinE</w:t>
            </w:r>
            <w:proofErr w:type="spellEnd"/>
            <w:r w:rsidRPr="00B21325">
              <w:t xml:space="preserve"> Contractors</w:t>
            </w:r>
          </w:p>
          <w:p w14:paraId="32E492D4" w14:textId="15286C5D" w:rsidR="22A0C08C" w:rsidRPr="00B21325" w:rsidRDefault="22A0C08C">
            <w:pPr>
              <w:pStyle w:val="ListParagraph"/>
              <w:numPr>
                <w:ilvl w:val="0"/>
                <w:numId w:val="6"/>
              </w:numPr>
              <w:rPr>
                <w:rFonts w:eastAsia="Calibri" w:cs="Arial"/>
              </w:rPr>
            </w:pPr>
            <w:r w:rsidRPr="00B21325">
              <w:t>Prospective Users</w:t>
            </w:r>
          </w:p>
          <w:p w14:paraId="71278F5B" w14:textId="2C09396D" w:rsidR="22A0C08C" w:rsidRPr="00B21325" w:rsidRDefault="22A0C08C">
            <w:pPr>
              <w:pStyle w:val="ListParagraph"/>
              <w:numPr>
                <w:ilvl w:val="0"/>
                <w:numId w:val="6"/>
              </w:numPr>
              <w:rPr>
                <w:rFonts w:eastAsia="Calibri" w:cs="Arial"/>
              </w:rPr>
            </w:pPr>
            <w:r w:rsidRPr="00B21325">
              <w:t>Interested Parties</w:t>
            </w:r>
          </w:p>
          <w:p w14:paraId="095B3311" w14:textId="2E8A8735" w:rsidR="22A0C08C" w:rsidRPr="00B21325" w:rsidRDefault="22A0C08C">
            <w:pPr>
              <w:pStyle w:val="ListParagraph"/>
              <w:numPr>
                <w:ilvl w:val="0"/>
                <w:numId w:val="6"/>
              </w:numPr>
              <w:rPr>
                <w:rFonts w:eastAsia="Calibri" w:cs="Arial"/>
              </w:rPr>
            </w:pPr>
            <w:r w:rsidRPr="00B21325">
              <w:t>Member State Representatives</w:t>
            </w:r>
          </w:p>
          <w:p w14:paraId="7848C205" w14:textId="56719626" w:rsidR="7D030462" w:rsidRPr="00B21325" w:rsidRDefault="04132726" w:rsidP="00E5239A">
            <w:pPr>
              <w:pStyle w:val="ListParagraph"/>
              <w:numPr>
                <w:ilvl w:val="0"/>
                <w:numId w:val="6"/>
              </w:numPr>
              <w:rPr>
                <w:rFonts w:eastAsia="Calibri" w:cs="Arial"/>
              </w:rPr>
            </w:pPr>
            <w:r w:rsidRPr="00B21325">
              <w:t>Media</w:t>
            </w:r>
          </w:p>
        </w:tc>
        <w:tc>
          <w:tcPr>
            <w:tcW w:w="4080" w:type="dxa"/>
          </w:tcPr>
          <w:p w14:paraId="1902EC70" w14:textId="7175DE3B" w:rsidR="238281FD" w:rsidRPr="00B21325" w:rsidRDefault="3E823608">
            <w:r w:rsidRPr="00B21325">
              <w:rPr>
                <w:b/>
                <w:bCs/>
              </w:rPr>
              <w:t>Introduction &amp; Moderation</w:t>
            </w:r>
            <w:r w:rsidRPr="00B21325">
              <w:t xml:space="preserve"> - Trust-IT</w:t>
            </w:r>
          </w:p>
          <w:p w14:paraId="195ED47D" w14:textId="4B3E09C7" w:rsidR="238281FD" w:rsidRPr="00B21325" w:rsidRDefault="238281FD">
            <w:r w:rsidRPr="00B21325">
              <w:rPr>
                <w:b/>
                <w:bCs/>
              </w:rPr>
              <w:t>Use Cases Lighting Talks</w:t>
            </w:r>
            <w:r w:rsidRPr="00B21325">
              <w:t xml:space="preserve"> - Moderation </w:t>
            </w:r>
            <w:r w:rsidR="00C86B0B">
              <w:t>Starion</w:t>
            </w:r>
          </w:p>
          <w:p w14:paraId="3FE55841" w14:textId="4BBD895A" w:rsidR="238281FD" w:rsidRPr="00B21325" w:rsidRDefault="238281FD">
            <w:pPr>
              <w:pStyle w:val="ListParagraph"/>
              <w:numPr>
                <w:ilvl w:val="0"/>
                <w:numId w:val="5"/>
              </w:numPr>
              <w:rPr>
                <w:rFonts w:eastAsia="Calibri" w:cs="Arial"/>
              </w:rPr>
            </w:pPr>
            <w:r w:rsidRPr="00B21325">
              <w:t>Use Case 1</w:t>
            </w:r>
          </w:p>
          <w:p w14:paraId="71C8F492" w14:textId="71C757BD" w:rsidR="238281FD" w:rsidRPr="00B21325" w:rsidRDefault="238281FD">
            <w:pPr>
              <w:pStyle w:val="ListParagraph"/>
              <w:numPr>
                <w:ilvl w:val="0"/>
                <w:numId w:val="5"/>
              </w:numPr>
              <w:rPr>
                <w:rFonts w:eastAsia="Calibri" w:cs="Arial"/>
              </w:rPr>
            </w:pPr>
            <w:r w:rsidRPr="00B21325">
              <w:t>Use Case 2</w:t>
            </w:r>
          </w:p>
          <w:p w14:paraId="03766ED8" w14:textId="7439537F" w:rsidR="238281FD" w:rsidRPr="00B21325" w:rsidRDefault="238281FD">
            <w:pPr>
              <w:pStyle w:val="ListParagraph"/>
              <w:numPr>
                <w:ilvl w:val="0"/>
                <w:numId w:val="5"/>
              </w:numPr>
              <w:rPr>
                <w:rFonts w:eastAsia="Calibri" w:cs="Arial"/>
              </w:rPr>
            </w:pPr>
            <w:r w:rsidRPr="00B21325">
              <w:t>Use Case 3</w:t>
            </w:r>
          </w:p>
          <w:p w14:paraId="192D86DB" w14:textId="38C885DF" w:rsidR="238281FD" w:rsidRPr="00B21325" w:rsidRDefault="238281FD">
            <w:pPr>
              <w:pStyle w:val="ListParagraph"/>
              <w:numPr>
                <w:ilvl w:val="0"/>
                <w:numId w:val="5"/>
              </w:numPr>
              <w:rPr>
                <w:rFonts w:eastAsia="Calibri" w:cs="Arial"/>
              </w:rPr>
            </w:pPr>
            <w:r w:rsidRPr="00B21325">
              <w:t>Use Case 4</w:t>
            </w:r>
          </w:p>
          <w:p w14:paraId="308B29A8" w14:textId="237625D5" w:rsidR="238281FD" w:rsidRPr="00B21325" w:rsidRDefault="238281FD">
            <w:pPr>
              <w:pStyle w:val="ListParagraph"/>
              <w:numPr>
                <w:ilvl w:val="0"/>
                <w:numId w:val="5"/>
              </w:numPr>
              <w:rPr>
                <w:rFonts w:eastAsia="Calibri" w:cs="Arial"/>
              </w:rPr>
            </w:pPr>
            <w:r w:rsidRPr="00B21325">
              <w:t>Use Case 5</w:t>
            </w:r>
          </w:p>
          <w:p w14:paraId="7B911736" w14:textId="693E338F" w:rsidR="238281FD" w:rsidRPr="00B21325" w:rsidRDefault="3E823608" w:rsidP="00E5239A">
            <w:pPr>
              <w:pStyle w:val="ListParagraph"/>
              <w:numPr>
                <w:ilvl w:val="0"/>
                <w:numId w:val="5"/>
              </w:numPr>
              <w:rPr>
                <w:rFonts w:eastAsia="Calibri" w:cs="Arial"/>
              </w:rPr>
            </w:pPr>
            <w:r w:rsidRPr="00B21325">
              <w:rPr>
                <w:b/>
                <w:bCs/>
              </w:rPr>
              <w:t>Update on DESP development</w:t>
            </w:r>
            <w:r w:rsidRPr="00B21325">
              <w:t xml:space="preserve"> - </w:t>
            </w:r>
            <w:proofErr w:type="gramStart"/>
            <w:r w:rsidRPr="00B21325">
              <w:t>Serco</w:t>
            </w:r>
            <w:proofErr w:type="gramEnd"/>
          </w:p>
          <w:p w14:paraId="1120925F" w14:textId="7A859A1B" w:rsidR="7D030462" w:rsidRPr="00E5239A" w:rsidRDefault="238281FD">
            <w:pPr>
              <w:rPr>
                <w:b/>
              </w:rPr>
            </w:pPr>
            <w:r w:rsidRPr="00B21325">
              <w:rPr>
                <w:b/>
                <w:bCs/>
              </w:rPr>
              <w:t>Audience Q&amp;A</w:t>
            </w:r>
          </w:p>
        </w:tc>
      </w:tr>
      <w:tr w:rsidR="71D37C3A" w14:paraId="2BCD9B2A" w14:textId="77777777" w:rsidTr="71D37C3A">
        <w:trPr>
          <w:trHeight w:val="300"/>
        </w:trPr>
        <w:tc>
          <w:tcPr>
            <w:tcW w:w="1245" w:type="dxa"/>
          </w:tcPr>
          <w:p w14:paraId="14D3E4A3" w14:textId="6DDB04C0" w:rsidR="6E32B02E" w:rsidRDefault="6E32B02E" w:rsidP="71D37C3A">
            <w:r>
              <w:t>ECWMF (11-12 April 2024)</w:t>
            </w:r>
          </w:p>
        </w:tc>
        <w:tc>
          <w:tcPr>
            <w:tcW w:w="1560" w:type="dxa"/>
          </w:tcPr>
          <w:p w14:paraId="43533232" w14:textId="746910EE" w:rsidR="6E32B02E" w:rsidRDefault="6E32B02E" w:rsidP="71D37C3A">
            <w:r>
              <w:t xml:space="preserve">2nd </w:t>
            </w:r>
            <w:proofErr w:type="spellStart"/>
            <w:r>
              <w:t>DestinE</w:t>
            </w:r>
            <w:proofErr w:type="spellEnd"/>
            <w:r>
              <w:t xml:space="preserve"> Capability Providers Event</w:t>
            </w:r>
          </w:p>
        </w:tc>
        <w:tc>
          <w:tcPr>
            <w:tcW w:w="6640" w:type="dxa"/>
          </w:tcPr>
          <w:p w14:paraId="05AF08EB" w14:textId="1B0F991C" w:rsidR="6E32B02E" w:rsidRDefault="6E32B02E" w:rsidP="71D37C3A">
            <w:r>
              <w:t>TBC</w:t>
            </w:r>
          </w:p>
        </w:tc>
        <w:tc>
          <w:tcPr>
            <w:tcW w:w="4080" w:type="dxa"/>
          </w:tcPr>
          <w:p w14:paraId="0EBEEC4A" w14:textId="5A9358C5" w:rsidR="6E32B02E" w:rsidRDefault="6E32B02E" w:rsidP="71D37C3A">
            <w:pPr>
              <w:rPr>
                <w:b/>
                <w:bCs/>
              </w:rPr>
            </w:pPr>
            <w:r w:rsidRPr="71D37C3A">
              <w:rPr>
                <w:b/>
                <w:bCs/>
              </w:rPr>
              <w:t>TBC</w:t>
            </w:r>
          </w:p>
        </w:tc>
      </w:tr>
      <w:tr w:rsidR="0018002A" w:rsidRPr="00B21325" w14:paraId="1EF5294F" w14:textId="77777777" w:rsidTr="00E5239A">
        <w:trPr>
          <w:trHeight w:val="300"/>
        </w:trPr>
        <w:tc>
          <w:tcPr>
            <w:tcW w:w="1245" w:type="dxa"/>
          </w:tcPr>
          <w:p w14:paraId="45ADCCE1" w14:textId="7275FE3C" w:rsidR="0018002A" w:rsidRPr="00B21325" w:rsidRDefault="2C5F796C">
            <w:pPr>
              <w:widowControl w:val="0"/>
            </w:pPr>
            <w:r>
              <w:lastRenderedPageBreak/>
              <w:t xml:space="preserve">DEUC </w:t>
            </w:r>
            <w:r w:rsidR="0CE40D64">
              <w:t>Webinar 5 (</w:t>
            </w:r>
            <w:r w:rsidR="645175E8">
              <w:t xml:space="preserve">Apr </w:t>
            </w:r>
            <w:r w:rsidR="0CE40D64">
              <w:t>2024)</w:t>
            </w:r>
          </w:p>
        </w:tc>
        <w:tc>
          <w:tcPr>
            <w:tcW w:w="1560" w:type="dxa"/>
          </w:tcPr>
          <w:p w14:paraId="3799B658" w14:textId="6F07E3DA" w:rsidR="0018002A" w:rsidRPr="00B21325" w:rsidRDefault="45CF3F1F">
            <w:pPr>
              <w:widowControl w:val="0"/>
            </w:pPr>
            <w:r w:rsidRPr="00B21325">
              <w:t xml:space="preserve"> How to get involved in </w:t>
            </w:r>
            <w:proofErr w:type="spellStart"/>
            <w:r w:rsidRPr="00B21325">
              <w:t>DestinE</w:t>
            </w:r>
            <w:proofErr w:type="spellEnd"/>
            <w:r w:rsidRPr="00B21325">
              <w:t xml:space="preserve"> communities of practice: a guide to active participation</w:t>
            </w:r>
          </w:p>
        </w:tc>
        <w:tc>
          <w:tcPr>
            <w:tcW w:w="6640" w:type="dxa"/>
          </w:tcPr>
          <w:p w14:paraId="5C64254B" w14:textId="0C134F09" w:rsidR="45CF3F1F" w:rsidRPr="00B21325" w:rsidRDefault="45CF3F1F">
            <w:r w:rsidRPr="00B21325">
              <w:t>The Destination Earth initiative is focusing on co-development with its users to ensure a greater responsiveness to the needs of decision makers at many different geographic levels and in diverse sectors.</w:t>
            </w:r>
          </w:p>
          <w:p w14:paraId="7D9D7E88" w14:textId="301EE8C9" w:rsidR="45CF3F1F" w:rsidRPr="00B21325" w:rsidRDefault="45CF3F1F">
            <w:r w:rsidRPr="00B21325">
              <w:t xml:space="preserve">In this webinar, you'll discover exciting opportunities to actively participate in the </w:t>
            </w:r>
            <w:proofErr w:type="spellStart"/>
            <w:r w:rsidRPr="00B21325">
              <w:t>DestinE</w:t>
            </w:r>
            <w:proofErr w:type="spellEnd"/>
            <w:r w:rsidRPr="00B21325">
              <w:t xml:space="preserve"> Communities of Practice. Thematic communities of experts providing insight and user requirements to the </w:t>
            </w:r>
            <w:proofErr w:type="spellStart"/>
            <w:r w:rsidRPr="00B21325">
              <w:t>DestinE</w:t>
            </w:r>
            <w:proofErr w:type="spellEnd"/>
            <w:r w:rsidRPr="00B21325">
              <w:t xml:space="preserve"> development team. Gain insights into our collaborative approach and learn how your involvement can shape the initiative's future.</w:t>
            </w:r>
          </w:p>
          <w:p w14:paraId="29175F39" w14:textId="7BCE4D81" w:rsidR="45CF3F1F" w:rsidRPr="00B21325" w:rsidRDefault="45CF3F1F">
            <w:r w:rsidRPr="00B21325">
              <w:t>Furthermore, we'll give a comprehensive guide on how to get involved.</w:t>
            </w:r>
          </w:p>
          <w:p w14:paraId="2B393B49" w14:textId="2F938067" w:rsidR="45CF3F1F" w:rsidRPr="00B21325" w:rsidRDefault="45CF3F1F">
            <w:r w:rsidRPr="00B21325">
              <w:t>Target:</w:t>
            </w:r>
          </w:p>
          <w:p w14:paraId="3161DFA2" w14:textId="0D7B91BB" w:rsidR="45CF3F1F" w:rsidRPr="00B21325" w:rsidRDefault="45CF3F1F">
            <w:pPr>
              <w:pStyle w:val="ListParagraph"/>
              <w:numPr>
                <w:ilvl w:val="0"/>
                <w:numId w:val="4"/>
              </w:numPr>
              <w:rPr>
                <w:rFonts w:eastAsia="Calibri" w:cs="Arial"/>
              </w:rPr>
            </w:pPr>
            <w:r w:rsidRPr="00B21325">
              <w:t>Thematic Experts</w:t>
            </w:r>
          </w:p>
          <w:p w14:paraId="278F0F1F" w14:textId="1FA35ADB" w:rsidR="45CF3F1F" w:rsidRPr="00B21325" w:rsidRDefault="45CF3F1F">
            <w:pPr>
              <w:pStyle w:val="ListParagraph"/>
              <w:numPr>
                <w:ilvl w:val="0"/>
                <w:numId w:val="4"/>
              </w:numPr>
              <w:rPr>
                <w:rFonts w:eastAsia="Calibri" w:cs="Arial"/>
              </w:rPr>
            </w:pPr>
            <w:r w:rsidRPr="00B21325">
              <w:t>Researchers &amp; Academia</w:t>
            </w:r>
          </w:p>
          <w:p w14:paraId="79FB81B3" w14:textId="4C075C43" w:rsidR="45CF3F1F" w:rsidRPr="00B21325" w:rsidRDefault="45CF3F1F">
            <w:pPr>
              <w:pStyle w:val="ListParagraph"/>
              <w:numPr>
                <w:ilvl w:val="0"/>
                <w:numId w:val="4"/>
              </w:numPr>
              <w:rPr>
                <w:rFonts w:eastAsia="Calibri" w:cs="Arial"/>
              </w:rPr>
            </w:pPr>
            <w:proofErr w:type="spellStart"/>
            <w:r w:rsidRPr="00B21325">
              <w:t>DestinE</w:t>
            </w:r>
            <w:proofErr w:type="spellEnd"/>
            <w:r w:rsidRPr="00B21325">
              <w:t xml:space="preserve"> Contractors</w:t>
            </w:r>
          </w:p>
          <w:p w14:paraId="3F035F47" w14:textId="3891CA26" w:rsidR="45CF3F1F" w:rsidRPr="00B21325" w:rsidRDefault="45CF3F1F">
            <w:pPr>
              <w:pStyle w:val="ListParagraph"/>
              <w:numPr>
                <w:ilvl w:val="0"/>
                <w:numId w:val="4"/>
              </w:numPr>
              <w:rPr>
                <w:rFonts w:eastAsia="Calibri" w:cs="Arial"/>
              </w:rPr>
            </w:pPr>
            <w:r w:rsidRPr="00B21325">
              <w:t>Prospective Users</w:t>
            </w:r>
          </w:p>
          <w:p w14:paraId="5799A20C" w14:textId="39B5450E" w:rsidR="45CF3F1F" w:rsidRPr="00B21325" w:rsidRDefault="45CF3F1F">
            <w:pPr>
              <w:pStyle w:val="ListParagraph"/>
              <w:numPr>
                <w:ilvl w:val="0"/>
                <w:numId w:val="4"/>
              </w:numPr>
              <w:rPr>
                <w:rFonts w:eastAsia="Calibri" w:cs="Arial"/>
              </w:rPr>
            </w:pPr>
            <w:r w:rsidRPr="00B21325">
              <w:t>Interested Parties</w:t>
            </w:r>
          </w:p>
          <w:p w14:paraId="6C23E67F" w14:textId="23A60C95" w:rsidR="45CF3F1F" w:rsidRPr="00B21325" w:rsidRDefault="45CF3F1F">
            <w:pPr>
              <w:pStyle w:val="ListParagraph"/>
              <w:numPr>
                <w:ilvl w:val="0"/>
                <w:numId w:val="4"/>
              </w:numPr>
              <w:rPr>
                <w:rFonts w:eastAsia="Calibri" w:cs="Arial"/>
              </w:rPr>
            </w:pPr>
            <w:r w:rsidRPr="00B21325">
              <w:t>Member State Representatives</w:t>
            </w:r>
          </w:p>
          <w:p w14:paraId="5DD17EB8" w14:textId="27DB2DEC" w:rsidR="7D030462" w:rsidRPr="00B21325" w:rsidRDefault="31135B55" w:rsidP="00D23C31">
            <w:pPr>
              <w:pStyle w:val="ListParagraph"/>
              <w:numPr>
                <w:ilvl w:val="0"/>
                <w:numId w:val="4"/>
              </w:numPr>
              <w:rPr>
                <w:rFonts w:eastAsia="Calibri" w:cs="Arial"/>
              </w:rPr>
            </w:pPr>
            <w:r w:rsidRPr="00B21325">
              <w:t>Media</w:t>
            </w:r>
          </w:p>
        </w:tc>
        <w:tc>
          <w:tcPr>
            <w:tcW w:w="4080" w:type="dxa"/>
          </w:tcPr>
          <w:p w14:paraId="5BCDD475" w14:textId="36BEE73D" w:rsidR="45CF3F1F" w:rsidRPr="00B21325" w:rsidRDefault="31135B55">
            <w:r w:rsidRPr="00B21325">
              <w:rPr>
                <w:b/>
                <w:bCs/>
              </w:rPr>
              <w:t>Introduction &amp; Moderation</w:t>
            </w:r>
            <w:r w:rsidRPr="00B21325">
              <w:t xml:space="preserve"> - Trust-IT</w:t>
            </w:r>
          </w:p>
          <w:p w14:paraId="42F3C01C" w14:textId="6244C21C" w:rsidR="45CF3F1F" w:rsidRPr="00B21325" w:rsidRDefault="45CF3F1F">
            <w:r w:rsidRPr="00B21325">
              <w:rPr>
                <w:b/>
                <w:bCs/>
              </w:rPr>
              <w:t>What is a CoP</w:t>
            </w:r>
            <w:r w:rsidRPr="00B21325">
              <w:t xml:space="preserve"> - </w:t>
            </w:r>
            <w:proofErr w:type="spellStart"/>
            <w:r w:rsidRPr="00B21325">
              <w:t>AUTh</w:t>
            </w:r>
            <w:proofErr w:type="spellEnd"/>
          </w:p>
          <w:p w14:paraId="586359BB" w14:textId="42EE7439" w:rsidR="45CF3F1F" w:rsidRPr="00B21325" w:rsidRDefault="45CF3F1F">
            <w:r w:rsidRPr="00B21325">
              <w:rPr>
                <w:b/>
                <w:bCs/>
              </w:rPr>
              <w:t>How to contribute</w:t>
            </w:r>
            <w:r w:rsidRPr="00B21325">
              <w:t xml:space="preserve"> - </w:t>
            </w:r>
            <w:proofErr w:type="spellStart"/>
            <w:r w:rsidRPr="00B21325">
              <w:t>AUTh</w:t>
            </w:r>
            <w:proofErr w:type="spellEnd"/>
          </w:p>
          <w:p w14:paraId="3DE41733" w14:textId="2699E507" w:rsidR="45CF3F1F" w:rsidRPr="00B21325" w:rsidRDefault="45CF3F1F">
            <w:r w:rsidRPr="00B21325">
              <w:rPr>
                <w:b/>
                <w:bCs/>
              </w:rPr>
              <w:t>Using the website’s online tools</w:t>
            </w:r>
            <w:r w:rsidRPr="00B21325">
              <w:t xml:space="preserve"> - Trust-IT</w:t>
            </w:r>
          </w:p>
          <w:p w14:paraId="31E487D4" w14:textId="33317C66" w:rsidR="45CF3F1F" w:rsidRPr="00B21325" w:rsidRDefault="45CF3F1F">
            <w:pPr>
              <w:rPr>
                <w:b/>
                <w:bCs/>
              </w:rPr>
            </w:pPr>
            <w:r w:rsidRPr="00B21325">
              <w:rPr>
                <w:b/>
                <w:bCs/>
              </w:rPr>
              <w:t>Audience Q&amp;A</w:t>
            </w:r>
          </w:p>
          <w:p w14:paraId="1D927114" w14:textId="56438758" w:rsidR="7D030462" w:rsidRPr="00B21325" w:rsidRDefault="7D030462"/>
        </w:tc>
      </w:tr>
      <w:tr w:rsidR="0018002A" w:rsidRPr="00B21325" w14:paraId="3DA3FEB3" w14:textId="77777777" w:rsidTr="00E5239A">
        <w:trPr>
          <w:trHeight w:val="300"/>
        </w:trPr>
        <w:tc>
          <w:tcPr>
            <w:tcW w:w="1245" w:type="dxa"/>
          </w:tcPr>
          <w:p w14:paraId="3E3E7F49" w14:textId="3D4D045A" w:rsidR="0018002A" w:rsidRPr="00B21325" w:rsidRDefault="5924F56D">
            <w:pPr>
              <w:widowControl w:val="0"/>
            </w:pPr>
            <w:r>
              <w:t xml:space="preserve">DEUC </w:t>
            </w:r>
            <w:r w:rsidR="0018002A">
              <w:t>Webinar 6 (Jun 2024)</w:t>
            </w:r>
          </w:p>
        </w:tc>
        <w:tc>
          <w:tcPr>
            <w:tcW w:w="1560" w:type="dxa"/>
          </w:tcPr>
          <w:p w14:paraId="7EA5E736" w14:textId="0B7023E1" w:rsidR="0018002A" w:rsidRPr="00B21325" w:rsidRDefault="14F21A64">
            <w:pPr>
              <w:widowControl w:val="0"/>
              <w:pBdr>
                <w:top w:val="nil"/>
                <w:left w:val="nil"/>
                <w:bottom w:val="nil"/>
                <w:right w:val="nil"/>
                <w:between w:val="nil"/>
              </w:pBdr>
            </w:pPr>
            <w:proofErr w:type="spellStart"/>
            <w:r w:rsidRPr="00B21325">
              <w:t>DestinE</w:t>
            </w:r>
            <w:proofErr w:type="spellEnd"/>
            <w:r w:rsidRPr="00B21325">
              <w:t xml:space="preserve"> use cases &amp; how do they address social &amp; economic realities in Europe: discover the new DESP use cases</w:t>
            </w:r>
          </w:p>
        </w:tc>
        <w:tc>
          <w:tcPr>
            <w:tcW w:w="6640" w:type="dxa"/>
          </w:tcPr>
          <w:p w14:paraId="1C7D54E3" w14:textId="05A6D0EB" w:rsidR="14F21A64" w:rsidRPr="00B21325" w:rsidRDefault="14F21A64">
            <w:r w:rsidRPr="00B21325">
              <w:t xml:space="preserve">The Destination Earth initiative is utilising a co-development approach through the involvement of use cases to validate the core components of </w:t>
            </w:r>
            <w:proofErr w:type="spellStart"/>
            <w:r w:rsidRPr="00B21325">
              <w:t>DestinE</w:t>
            </w:r>
            <w:proofErr w:type="spellEnd"/>
            <w:r w:rsidRPr="00B21325">
              <w:t>.</w:t>
            </w:r>
          </w:p>
          <w:p w14:paraId="2FBB2AF1" w14:textId="556E18A2" w:rsidR="14F21A64" w:rsidRPr="00B21325" w:rsidRDefault="14F21A64">
            <w:r w:rsidRPr="00B21325">
              <w:t xml:space="preserve">In this webinar, you'll hear about the </w:t>
            </w:r>
            <w:proofErr w:type="spellStart"/>
            <w:r w:rsidRPr="00B21325">
              <w:t>DestinE</w:t>
            </w:r>
            <w:proofErr w:type="spellEnd"/>
            <w:r w:rsidRPr="00B21325">
              <w:t xml:space="preserve"> development to date and meet the new use cases procured to validate the Destination Earth Service Platform (DESP) being developed by ESA. During this webinar you can hear directly from each use case about their methods and objectives as well as ask questions directly during the Q&amp;A.</w:t>
            </w:r>
          </w:p>
          <w:p w14:paraId="5485AD9D" w14:textId="77912358" w:rsidR="14F21A64" w:rsidRPr="00B21325" w:rsidRDefault="14F21A64">
            <w:r w:rsidRPr="00B21325">
              <w:t>Target:</w:t>
            </w:r>
          </w:p>
          <w:p w14:paraId="73B572B3" w14:textId="10CF1BCB" w:rsidR="14F21A64" w:rsidRPr="00B21325" w:rsidRDefault="14F21A64">
            <w:pPr>
              <w:pStyle w:val="ListParagraph"/>
              <w:numPr>
                <w:ilvl w:val="0"/>
                <w:numId w:val="3"/>
              </w:numPr>
              <w:rPr>
                <w:rFonts w:eastAsia="Calibri" w:cs="Arial"/>
              </w:rPr>
            </w:pPr>
            <w:proofErr w:type="spellStart"/>
            <w:r w:rsidRPr="00B21325">
              <w:lastRenderedPageBreak/>
              <w:t>DestinE</w:t>
            </w:r>
            <w:proofErr w:type="spellEnd"/>
            <w:r w:rsidRPr="00B21325">
              <w:t xml:space="preserve"> Contractors</w:t>
            </w:r>
          </w:p>
          <w:p w14:paraId="6936B9B6" w14:textId="44E52FD9" w:rsidR="14F21A64" w:rsidRPr="00B21325" w:rsidRDefault="14F21A64">
            <w:pPr>
              <w:pStyle w:val="ListParagraph"/>
              <w:numPr>
                <w:ilvl w:val="0"/>
                <w:numId w:val="3"/>
              </w:numPr>
              <w:rPr>
                <w:rFonts w:eastAsia="Calibri" w:cs="Arial"/>
              </w:rPr>
            </w:pPr>
            <w:r w:rsidRPr="00B21325">
              <w:t>Prospective Users</w:t>
            </w:r>
          </w:p>
          <w:p w14:paraId="20E5B286" w14:textId="1E359C85" w:rsidR="14F21A64" w:rsidRPr="00B21325" w:rsidRDefault="14F21A64">
            <w:pPr>
              <w:pStyle w:val="ListParagraph"/>
              <w:numPr>
                <w:ilvl w:val="0"/>
                <w:numId w:val="3"/>
              </w:numPr>
              <w:rPr>
                <w:rFonts w:eastAsia="Calibri" w:cs="Arial"/>
              </w:rPr>
            </w:pPr>
            <w:r w:rsidRPr="00B21325">
              <w:t>Interested Parties</w:t>
            </w:r>
          </w:p>
          <w:p w14:paraId="39BC2250" w14:textId="33AAD202" w:rsidR="14F21A64" w:rsidRPr="00B21325" w:rsidRDefault="14F21A64">
            <w:pPr>
              <w:pStyle w:val="ListParagraph"/>
              <w:numPr>
                <w:ilvl w:val="0"/>
                <w:numId w:val="3"/>
              </w:numPr>
              <w:rPr>
                <w:rFonts w:eastAsia="Calibri" w:cs="Arial"/>
              </w:rPr>
            </w:pPr>
            <w:r w:rsidRPr="00B21325">
              <w:t>Member State Representatives</w:t>
            </w:r>
          </w:p>
          <w:p w14:paraId="15889AA1" w14:textId="1BF5E430" w:rsidR="7D030462" w:rsidRPr="00B21325" w:rsidRDefault="4825651C" w:rsidP="00D23C31">
            <w:pPr>
              <w:pStyle w:val="ListParagraph"/>
              <w:numPr>
                <w:ilvl w:val="0"/>
                <w:numId w:val="3"/>
              </w:numPr>
              <w:rPr>
                <w:rFonts w:eastAsia="Calibri" w:cs="Arial"/>
              </w:rPr>
            </w:pPr>
            <w:r w:rsidRPr="00B21325">
              <w:t>Media</w:t>
            </w:r>
          </w:p>
        </w:tc>
        <w:tc>
          <w:tcPr>
            <w:tcW w:w="4080" w:type="dxa"/>
          </w:tcPr>
          <w:p w14:paraId="3B5A258B" w14:textId="690049FA" w:rsidR="14F21A64" w:rsidRPr="00B21325" w:rsidRDefault="4825651C">
            <w:r w:rsidRPr="00B21325">
              <w:rPr>
                <w:b/>
                <w:bCs/>
              </w:rPr>
              <w:lastRenderedPageBreak/>
              <w:t>Introduction &amp; Moderation</w:t>
            </w:r>
            <w:r w:rsidRPr="00B21325">
              <w:t xml:space="preserve"> - Trust-IT</w:t>
            </w:r>
          </w:p>
          <w:p w14:paraId="335E8454" w14:textId="49B36C77" w:rsidR="14F21A64" w:rsidRPr="00B21325" w:rsidRDefault="14F21A64">
            <w:proofErr w:type="spellStart"/>
            <w:r w:rsidRPr="00B21325">
              <w:rPr>
                <w:b/>
                <w:bCs/>
              </w:rPr>
              <w:t>DestinE</w:t>
            </w:r>
            <w:proofErr w:type="spellEnd"/>
            <w:r w:rsidRPr="00B21325">
              <w:rPr>
                <w:b/>
                <w:bCs/>
              </w:rPr>
              <w:t xml:space="preserve"> Status and Developments to Date</w:t>
            </w:r>
            <w:r w:rsidRPr="00B21325">
              <w:t xml:space="preserve"> - ESA</w:t>
            </w:r>
          </w:p>
          <w:p w14:paraId="1E49052F" w14:textId="28BB8064" w:rsidR="14F21A64" w:rsidRPr="00B21325" w:rsidRDefault="14F21A64">
            <w:r w:rsidRPr="00B21325">
              <w:rPr>
                <w:b/>
                <w:bCs/>
              </w:rPr>
              <w:t>Validating the Destination Earth Service Platform (DESP) Introduction to Use Cases</w:t>
            </w:r>
            <w:r w:rsidRPr="00B21325">
              <w:t xml:space="preserve"> (Lightning Round)</w:t>
            </w:r>
          </w:p>
          <w:p w14:paraId="2A3121C3" w14:textId="47CF8846" w:rsidR="14F21A64" w:rsidRPr="00B21325" w:rsidRDefault="14F21A64">
            <w:pPr>
              <w:pStyle w:val="ListParagraph"/>
              <w:numPr>
                <w:ilvl w:val="0"/>
                <w:numId w:val="2"/>
              </w:numPr>
              <w:rPr>
                <w:rFonts w:eastAsia="Calibri" w:cs="Arial"/>
              </w:rPr>
            </w:pPr>
            <w:r w:rsidRPr="00B21325">
              <w:t>Use Case 1</w:t>
            </w:r>
          </w:p>
          <w:p w14:paraId="47A2D923" w14:textId="7EE9F51D" w:rsidR="14F21A64" w:rsidRPr="00B21325" w:rsidRDefault="14F21A64">
            <w:pPr>
              <w:pStyle w:val="ListParagraph"/>
              <w:numPr>
                <w:ilvl w:val="0"/>
                <w:numId w:val="2"/>
              </w:numPr>
              <w:rPr>
                <w:rFonts w:eastAsia="Calibri" w:cs="Arial"/>
              </w:rPr>
            </w:pPr>
            <w:r w:rsidRPr="00B21325">
              <w:t>Use Case 2</w:t>
            </w:r>
          </w:p>
          <w:p w14:paraId="48C099D6" w14:textId="22249FA7" w:rsidR="14F21A64" w:rsidRPr="00B21325" w:rsidRDefault="14F21A64">
            <w:pPr>
              <w:pStyle w:val="ListParagraph"/>
              <w:numPr>
                <w:ilvl w:val="0"/>
                <w:numId w:val="2"/>
              </w:numPr>
              <w:rPr>
                <w:rFonts w:eastAsia="Calibri" w:cs="Arial"/>
              </w:rPr>
            </w:pPr>
            <w:r w:rsidRPr="00B21325">
              <w:lastRenderedPageBreak/>
              <w:t>Use Case 3…</w:t>
            </w:r>
          </w:p>
          <w:p w14:paraId="26F59042" w14:textId="6DA775A6" w:rsidR="14F21A64" w:rsidRPr="00B21325" w:rsidRDefault="14F21A64">
            <w:r w:rsidRPr="00B21325">
              <w:rPr>
                <w:b/>
                <w:bCs/>
              </w:rPr>
              <w:t>Panel Discussion and Audience Q&amp;A</w:t>
            </w:r>
            <w:r w:rsidRPr="00B21325">
              <w:t xml:space="preserve"> (Moderated by </w:t>
            </w:r>
            <w:r w:rsidR="00C86B0B">
              <w:t>Starion</w:t>
            </w:r>
            <w:r w:rsidRPr="00B21325">
              <w:t>)</w:t>
            </w:r>
          </w:p>
          <w:p w14:paraId="00B1AB60" w14:textId="3D56B025" w:rsidR="7D030462" w:rsidRPr="00B21325" w:rsidRDefault="14F21A64">
            <w:r w:rsidRPr="00B21325">
              <w:rPr>
                <w:b/>
                <w:bCs/>
              </w:rPr>
              <w:t>Next Steps</w:t>
            </w:r>
            <w:r w:rsidRPr="00B21325">
              <w:t xml:space="preserve"> (</w:t>
            </w:r>
            <w:r w:rsidR="00C86B0B">
              <w:t>Starion</w:t>
            </w:r>
            <w:r w:rsidRPr="00B21325">
              <w:t>)</w:t>
            </w:r>
          </w:p>
        </w:tc>
      </w:tr>
    </w:tbl>
    <w:p w14:paraId="6D94AD36" w14:textId="4D723574" w:rsidR="00E160F4" w:rsidRPr="00B21325" w:rsidRDefault="00E160F4" w:rsidP="00EF03B1">
      <w:pPr>
        <w:widowControl w:val="0"/>
        <w:spacing w:line="240" w:lineRule="auto"/>
        <w:rPr>
          <w:b/>
          <w:bCs/>
        </w:rPr>
        <w:sectPr w:rsidR="00E160F4" w:rsidRPr="00B21325" w:rsidSect="00D8059F">
          <w:headerReference w:type="first" r:id="rId58"/>
          <w:pgSz w:w="16838" w:h="11906" w:orient="landscape"/>
          <w:pgMar w:top="1440" w:right="1985" w:bottom="1440" w:left="1440" w:header="993" w:footer="649" w:gutter="0"/>
          <w:cols w:space="708"/>
          <w:titlePg/>
          <w:docGrid w:linePitch="360"/>
        </w:sectPr>
      </w:pPr>
    </w:p>
    <w:p w14:paraId="553D0DC5" w14:textId="39065D0A" w:rsidR="0018002A" w:rsidRPr="00B21325" w:rsidRDefault="0018002A" w:rsidP="32E4165F">
      <w:pPr>
        <w:widowControl w:val="0"/>
        <w:spacing w:line="240" w:lineRule="auto"/>
        <w:rPr>
          <w:b/>
          <w:bCs/>
        </w:rPr>
      </w:pPr>
      <w:r w:rsidRPr="00B21325">
        <w:rPr>
          <w:b/>
          <w:bCs/>
        </w:rPr>
        <w:lastRenderedPageBreak/>
        <w:t>Community Meetings</w:t>
      </w:r>
    </w:p>
    <w:p w14:paraId="770ED4D8" w14:textId="1B9BDCD6" w:rsidR="0018002A" w:rsidRPr="00B21325" w:rsidRDefault="0018002A" w:rsidP="0018002A">
      <w:pPr>
        <w:widowControl w:val="0"/>
        <w:spacing w:line="240" w:lineRule="auto"/>
      </w:pPr>
      <w:r w:rsidRPr="00B21325">
        <w:t xml:space="preserve">To support the development of Communities of Practice, </w:t>
      </w:r>
      <w:r w:rsidR="004A71C4">
        <w:t xml:space="preserve">up to </w:t>
      </w:r>
      <w:r w:rsidRPr="00B21325">
        <w:t>six community meetings will be organised. These community meetings will be defined based on the development and current needs of the COP</w:t>
      </w:r>
      <w:r w:rsidR="0069515B" w:rsidRPr="00B21325">
        <w:t>s</w:t>
      </w:r>
      <w:r w:rsidR="001E7AC0">
        <w:t xml:space="preserve"> and by Trust-IT in conjunction with </w:t>
      </w:r>
      <w:proofErr w:type="spellStart"/>
      <w:r w:rsidR="001E7AC0">
        <w:t>AUTh.</w:t>
      </w:r>
      <w:proofErr w:type="spellEnd"/>
      <w:r w:rsidR="001E7AC0">
        <w:t xml:space="preserve"> </w:t>
      </w:r>
    </w:p>
    <w:p w14:paraId="0F086991" w14:textId="77777777" w:rsidR="0018002A" w:rsidRPr="00B21325" w:rsidRDefault="0018002A" w:rsidP="0018002A">
      <w:pPr>
        <w:widowControl w:val="0"/>
        <w:spacing w:line="240" w:lineRule="auto"/>
        <w:rPr>
          <w:b/>
        </w:rPr>
      </w:pPr>
      <w:r w:rsidRPr="00B21325">
        <w:rPr>
          <w:b/>
        </w:rPr>
        <w:t xml:space="preserve">Hackathons and the </w:t>
      </w:r>
      <w:proofErr w:type="spellStart"/>
      <w:r w:rsidRPr="00B21325">
        <w:rPr>
          <w:b/>
        </w:rPr>
        <w:t>DestinE</w:t>
      </w:r>
      <w:proofErr w:type="spellEnd"/>
      <w:r w:rsidRPr="00B21325">
        <w:rPr>
          <w:b/>
        </w:rPr>
        <w:t xml:space="preserve"> Innovation Prize</w:t>
      </w:r>
    </w:p>
    <w:p w14:paraId="433BDD05" w14:textId="6E25A990" w:rsidR="0018002A" w:rsidRDefault="0018002A" w:rsidP="01240E94">
      <w:pPr>
        <w:pStyle w:val="ListParagraph"/>
        <w:widowControl w:val="0"/>
        <w:spacing w:line="240" w:lineRule="auto"/>
        <w:ind w:left="0"/>
      </w:pPr>
      <w:r>
        <w:t xml:space="preserve">The </w:t>
      </w:r>
      <w:proofErr w:type="spellStart"/>
      <w:r>
        <w:t>DestinE</w:t>
      </w:r>
      <w:proofErr w:type="spellEnd"/>
      <w:r>
        <w:t xml:space="preserve"> Innovation Prize is envisioned to be a contest where the project will launch a call for submissions of applications of </w:t>
      </w:r>
      <w:proofErr w:type="spellStart"/>
      <w:r>
        <w:t>DestinE</w:t>
      </w:r>
      <w:proofErr w:type="spellEnd"/>
      <w:r>
        <w:t xml:space="preserve">. Support will be provided by the project through live online workshops for the contestants as well as through the Training Platform. At the end, a winner will be selected based on the creative use of </w:t>
      </w:r>
      <w:proofErr w:type="spellStart"/>
      <w:r>
        <w:t>DestinE</w:t>
      </w:r>
      <w:proofErr w:type="spellEnd"/>
      <w:r>
        <w:t xml:space="preserve"> and the impact of their proposal.</w:t>
      </w:r>
    </w:p>
    <w:p w14:paraId="6FE7EFBB" w14:textId="4EF6D81B" w:rsidR="0018002A" w:rsidRPr="00B21325" w:rsidRDefault="0018002A" w:rsidP="0018002A">
      <w:pPr>
        <w:pStyle w:val="Heading5"/>
      </w:pPr>
      <w:bookmarkStart w:id="91" w:name="_u7jyp129kz6"/>
      <w:bookmarkEnd w:id="91"/>
      <w:r>
        <w:t>Third Party Events</w:t>
      </w:r>
    </w:p>
    <w:p w14:paraId="2FE4C582" w14:textId="4573C539" w:rsidR="0018002A" w:rsidRPr="00B21325" w:rsidRDefault="5598F492" w:rsidP="0018002A">
      <w:proofErr w:type="spellStart"/>
      <w:r>
        <w:t>DestinE</w:t>
      </w:r>
      <w:proofErr w:type="spellEnd"/>
      <w:r>
        <w:t xml:space="preserve"> </w:t>
      </w:r>
      <w:r w:rsidR="3A6C863E">
        <w:t>representatives</w:t>
      </w:r>
      <w:r w:rsidR="2A439ED2">
        <w:t xml:space="preserve"> take part in external events relevant to our stakeholder communities</w:t>
      </w:r>
      <w:r w:rsidR="0018002A">
        <w:t xml:space="preserve">. These </w:t>
      </w:r>
      <w:r w:rsidR="348A21FC">
        <w:t xml:space="preserve">are precious opportunities </w:t>
      </w:r>
      <w:r w:rsidR="0018002A">
        <w:t xml:space="preserve">to raise awareness and potentially generate new contacts or community members. We aim to generate visibility for </w:t>
      </w:r>
      <w:proofErr w:type="spellStart"/>
      <w:r w:rsidR="0018002A">
        <w:t>DestinE</w:t>
      </w:r>
      <w:proofErr w:type="spellEnd"/>
      <w:r w:rsidR="0018002A">
        <w:t xml:space="preserve"> in at least 6 third party events. To count as having generated visibility, one or more should be fulfilled, highlighting Destination Earth:</w:t>
      </w:r>
    </w:p>
    <w:p w14:paraId="7679C758" w14:textId="77777777" w:rsidR="0018002A" w:rsidRPr="00B21325" w:rsidRDefault="0018002A" w:rsidP="00052CC7">
      <w:pPr>
        <w:numPr>
          <w:ilvl w:val="0"/>
          <w:numId w:val="27"/>
        </w:numPr>
        <w:spacing w:after="0"/>
        <w:jc w:val="left"/>
      </w:pPr>
      <w:r w:rsidRPr="00B21325">
        <w:t>A presentation as part of the programme</w:t>
      </w:r>
    </w:p>
    <w:p w14:paraId="38E160DF" w14:textId="77777777" w:rsidR="0018002A" w:rsidRPr="00B21325" w:rsidRDefault="0018002A" w:rsidP="00052CC7">
      <w:pPr>
        <w:numPr>
          <w:ilvl w:val="0"/>
          <w:numId w:val="27"/>
        </w:numPr>
        <w:spacing w:after="0"/>
        <w:jc w:val="left"/>
      </w:pPr>
      <w:r w:rsidRPr="00B21325">
        <w:t>Participation in a panel session</w:t>
      </w:r>
    </w:p>
    <w:p w14:paraId="394E260D" w14:textId="77777777" w:rsidR="0018002A" w:rsidRPr="00B21325" w:rsidRDefault="0018002A" w:rsidP="00052CC7">
      <w:pPr>
        <w:numPr>
          <w:ilvl w:val="0"/>
          <w:numId w:val="27"/>
        </w:numPr>
        <w:spacing w:after="0"/>
        <w:jc w:val="left"/>
      </w:pPr>
      <w:r w:rsidRPr="00B21325">
        <w:t>An exhibition booth</w:t>
      </w:r>
    </w:p>
    <w:p w14:paraId="1BC545FB" w14:textId="126FEBB9" w:rsidR="00EF03B1" w:rsidRPr="00B21325" w:rsidRDefault="0018002A" w:rsidP="00052CC7">
      <w:pPr>
        <w:numPr>
          <w:ilvl w:val="0"/>
          <w:numId w:val="27"/>
        </w:numPr>
        <w:spacing w:after="0"/>
        <w:jc w:val="left"/>
      </w:pPr>
      <w:r w:rsidRPr="00B21325">
        <w:t xml:space="preserve">A poster </w:t>
      </w:r>
    </w:p>
    <w:p w14:paraId="5B26FD80" w14:textId="4CD624F0" w:rsidR="007847AE" w:rsidRPr="00A36907" w:rsidRDefault="007847AE" w:rsidP="00E5239A">
      <w:pPr>
        <w:pStyle w:val="Heading4"/>
        <w:numPr>
          <w:ilvl w:val="3"/>
          <w:numId w:val="0"/>
        </w:numPr>
        <w:ind w:left="864" w:hanging="864"/>
      </w:pPr>
      <w:r w:rsidRPr="00E5239A">
        <w:rPr>
          <w:i w:val="0"/>
          <w:iCs w:val="0"/>
        </w:rPr>
        <w:t xml:space="preserve">Below is a list of events </w:t>
      </w:r>
      <w:r w:rsidRPr="279906D7">
        <w:rPr>
          <w:i w:val="0"/>
          <w:iCs w:val="0"/>
        </w:rPr>
        <w:t xml:space="preserve">where </w:t>
      </w:r>
      <w:proofErr w:type="spellStart"/>
      <w:proofErr w:type="gramStart"/>
      <w:r w:rsidR="533DAD86" w:rsidRPr="279906D7">
        <w:rPr>
          <w:i w:val="0"/>
          <w:iCs w:val="0"/>
        </w:rPr>
        <w:t>DestinE</w:t>
      </w:r>
      <w:proofErr w:type="spellEnd"/>
      <w:proofErr w:type="gramEnd"/>
      <w:r w:rsidR="533DAD86" w:rsidRPr="279906D7">
        <w:rPr>
          <w:i w:val="0"/>
          <w:iCs w:val="0"/>
        </w:rPr>
        <w:t xml:space="preserve"> contributors</w:t>
      </w:r>
      <w:r w:rsidRPr="279906D7">
        <w:rPr>
          <w:i w:val="0"/>
          <w:iCs w:val="0"/>
        </w:rPr>
        <w:t xml:space="preserve"> participated and promoted </w:t>
      </w:r>
      <w:r w:rsidR="0E5BF574" w:rsidRPr="279906D7">
        <w:rPr>
          <w:i w:val="0"/>
          <w:iCs w:val="0"/>
        </w:rPr>
        <w:t>the initiative</w:t>
      </w:r>
      <w:r w:rsidRPr="00E5239A">
        <w:rPr>
          <w:i w:val="0"/>
          <w:iCs w:val="0"/>
        </w:rPr>
        <w:t>.</w:t>
      </w:r>
    </w:p>
    <w:p w14:paraId="01D7F145" w14:textId="06B024AB" w:rsidR="007847AE" w:rsidRPr="00B21325" w:rsidRDefault="007847AE" w:rsidP="007847AE">
      <w:pPr>
        <w:pStyle w:val="Caption"/>
        <w:jc w:val="center"/>
      </w:pPr>
      <w:commentRangeStart w:id="92"/>
      <w:commentRangeStart w:id="93"/>
      <w:r>
        <w:t xml:space="preserve">Table </w:t>
      </w:r>
      <w:r>
        <w:rPr>
          <w:b w:val="0"/>
          <w:bCs w:val="0"/>
        </w:rPr>
        <w:fldChar w:fldCharType="begin"/>
      </w:r>
      <w:r>
        <w:instrText>SEQ Table \* ARABIC</w:instrText>
      </w:r>
      <w:r>
        <w:rPr>
          <w:b w:val="0"/>
          <w:bCs w:val="0"/>
        </w:rPr>
        <w:fldChar w:fldCharType="separate"/>
      </w:r>
      <w:r w:rsidR="00E66957" w:rsidRPr="71D37C3A">
        <w:rPr>
          <w:noProof/>
        </w:rPr>
        <w:t>7</w:t>
      </w:r>
      <w:r>
        <w:rPr>
          <w:b w:val="0"/>
          <w:bCs w:val="0"/>
        </w:rPr>
        <w:fldChar w:fldCharType="end"/>
      </w:r>
      <w:r>
        <w:t xml:space="preserve"> </w:t>
      </w:r>
      <w:commentRangeEnd w:id="92"/>
      <w:r>
        <w:rPr>
          <w:rStyle w:val="CommentReference"/>
        </w:rPr>
        <w:commentReference w:id="92"/>
      </w:r>
      <w:commentRangeEnd w:id="93"/>
      <w:r>
        <w:rPr>
          <w:rStyle w:val="CommentReference"/>
        </w:rPr>
        <w:commentReference w:id="93"/>
      </w:r>
      <w:r w:rsidR="5E94269F">
        <w:t xml:space="preserve">Events where </w:t>
      </w:r>
      <w:proofErr w:type="spellStart"/>
      <w:r w:rsidR="5E94269F">
        <w:t>DestinE</w:t>
      </w:r>
      <w:proofErr w:type="spellEnd"/>
      <w:r w:rsidR="5E94269F">
        <w:t xml:space="preserve"> was presented or given </w:t>
      </w:r>
      <w:proofErr w:type="gramStart"/>
      <w:r w:rsidR="5E94269F">
        <w:t>visibility</w:t>
      </w:r>
      <w:proofErr w:type="gramEnd"/>
    </w:p>
    <w:tbl>
      <w:tblPr>
        <w:tblStyle w:val="TableGridLight1"/>
        <w:tblW w:w="9014" w:type="dxa"/>
        <w:tblLook w:val="04A0" w:firstRow="1" w:lastRow="0" w:firstColumn="1" w:lastColumn="0" w:noHBand="0" w:noVBand="1"/>
      </w:tblPr>
      <w:tblGrid>
        <w:gridCol w:w="2925"/>
        <w:gridCol w:w="1884"/>
        <w:gridCol w:w="1083"/>
        <w:gridCol w:w="1454"/>
        <w:gridCol w:w="1668"/>
      </w:tblGrid>
      <w:tr w:rsidR="00A22577" w:rsidRPr="00B21325" w14:paraId="3DAF0013" w14:textId="77777777" w:rsidTr="00E5239A">
        <w:trPr>
          <w:trHeight w:val="300"/>
        </w:trPr>
        <w:tc>
          <w:tcPr>
            <w:tcW w:w="2970" w:type="dxa"/>
          </w:tcPr>
          <w:p w14:paraId="544F8868" w14:textId="4E1CF772" w:rsidR="007847AE" w:rsidRPr="00E5239A" w:rsidRDefault="007847AE">
            <w:pPr>
              <w:rPr>
                <w:b/>
              </w:rPr>
            </w:pPr>
            <w:r w:rsidRPr="00B21325">
              <w:rPr>
                <w:b/>
                <w:bCs/>
              </w:rPr>
              <w:t>Event</w:t>
            </w:r>
          </w:p>
        </w:tc>
        <w:tc>
          <w:tcPr>
            <w:tcW w:w="1905" w:type="dxa"/>
          </w:tcPr>
          <w:p w14:paraId="0A30DB4C" w14:textId="6638D4E7" w:rsidR="007847AE" w:rsidRPr="00E5239A" w:rsidRDefault="007847AE">
            <w:pPr>
              <w:rPr>
                <w:b/>
              </w:rPr>
            </w:pPr>
            <w:r w:rsidRPr="00B21325">
              <w:rPr>
                <w:b/>
                <w:bCs/>
              </w:rPr>
              <w:t>Date</w:t>
            </w:r>
          </w:p>
        </w:tc>
        <w:tc>
          <w:tcPr>
            <w:tcW w:w="1012" w:type="dxa"/>
          </w:tcPr>
          <w:p w14:paraId="0F59B11A" w14:textId="6FEE9131" w:rsidR="007847AE" w:rsidRPr="00E5239A" w:rsidRDefault="007847AE">
            <w:pPr>
              <w:rPr>
                <w:b/>
              </w:rPr>
            </w:pPr>
            <w:r w:rsidRPr="00B21325">
              <w:rPr>
                <w:b/>
                <w:bCs/>
              </w:rPr>
              <w:t>Event Link</w:t>
            </w:r>
          </w:p>
        </w:tc>
        <w:tc>
          <w:tcPr>
            <w:tcW w:w="1451" w:type="dxa"/>
          </w:tcPr>
          <w:p w14:paraId="7EEBF8A6" w14:textId="77777777" w:rsidR="007847AE" w:rsidRPr="00B21325" w:rsidRDefault="007847AE">
            <w:pPr>
              <w:rPr>
                <w:b/>
                <w:bCs/>
              </w:rPr>
            </w:pPr>
            <w:r w:rsidRPr="00B21325">
              <w:rPr>
                <w:b/>
                <w:bCs/>
              </w:rPr>
              <w:t>Type of Participation</w:t>
            </w:r>
          </w:p>
        </w:tc>
        <w:tc>
          <w:tcPr>
            <w:tcW w:w="1676" w:type="dxa"/>
          </w:tcPr>
          <w:p w14:paraId="402F103F" w14:textId="104E4F81" w:rsidR="3A5F02C3" w:rsidRDefault="3A5F02C3" w:rsidP="01240E94">
            <w:pPr>
              <w:rPr>
                <w:b/>
                <w:bCs/>
              </w:rPr>
            </w:pPr>
            <w:proofErr w:type="spellStart"/>
            <w:r w:rsidRPr="01240E94">
              <w:rPr>
                <w:b/>
                <w:bCs/>
              </w:rPr>
              <w:t>DestinE</w:t>
            </w:r>
            <w:proofErr w:type="spellEnd"/>
            <w:r w:rsidRPr="01240E94">
              <w:rPr>
                <w:b/>
                <w:bCs/>
              </w:rPr>
              <w:t xml:space="preserve"> Contributors Participating</w:t>
            </w:r>
          </w:p>
        </w:tc>
      </w:tr>
      <w:tr w:rsidR="279906D7" w14:paraId="7E96E79F" w14:textId="77777777" w:rsidTr="71D37C3A">
        <w:trPr>
          <w:trHeight w:val="300"/>
        </w:trPr>
        <w:tc>
          <w:tcPr>
            <w:tcW w:w="2970" w:type="dxa"/>
          </w:tcPr>
          <w:p w14:paraId="347FCBBF" w14:textId="61AE6E73" w:rsidR="223C5613" w:rsidRDefault="223C5613" w:rsidP="279906D7">
            <w:r>
              <w:t>Science Business Annual Network Conference</w:t>
            </w:r>
          </w:p>
        </w:tc>
        <w:tc>
          <w:tcPr>
            <w:tcW w:w="1905" w:type="dxa"/>
          </w:tcPr>
          <w:p w14:paraId="5341DC46" w14:textId="00454A4B" w:rsidR="223C5613" w:rsidRDefault="223C5613" w:rsidP="279906D7">
            <w:r>
              <w:t>7 February 2023</w:t>
            </w:r>
          </w:p>
        </w:tc>
        <w:tc>
          <w:tcPr>
            <w:tcW w:w="1012" w:type="dxa"/>
          </w:tcPr>
          <w:p w14:paraId="52027F41" w14:textId="683261D2" w:rsidR="223C5613" w:rsidRDefault="003345DA" w:rsidP="279906D7">
            <w:hyperlink r:id="rId59" w:history="1">
              <w:r w:rsidR="223C5613" w:rsidRPr="279906D7">
                <w:rPr>
                  <w:rStyle w:val="Hyperlink"/>
                </w:rPr>
                <w:t>LINK</w:t>
              </w:r>
            </w:hyperlink>
          </w:p>
        </w:tc>
        <w:tc>
          <w:tcPr>
            <w:tcW w:w="1451" w:type="dxa"/>
          </w:tcPr>
          <w:p w14:paraId="6F914021" w14:textId="6091BEA5" w:rsidR="223C5613" w:rsidRDefault="223C5613" w:rsidP="279906D7">
            <w:r>
              <w:t>Panel</w:t>
            </w:r>
          </w:p>
        </w:tc>
        <w:tc>
          <w:tcPr>
            <w:tcW w:w="1676" w:type="dxa"/>
          </w:tcPr>
          <w:p w14:paraId="66FBC88B" w14:textId="16159441" w:rsidR="223C5613" w:rsidRDefault="223C5613" w:rsidP="279906D7">
            <w:r>
              <w:t>ECMWF</w:t>
            </w:r>
          </w:p>
        </w:tc>
      </w:tr>
      <w:tr w:rsidR="279906D7" w14:paraId="22CB14A3" w14:textId="77777777" w:rsidTr="71D37C3A">
        <w:trPr>
          <w:trHeight w:val="300"/>
        </w:trPr>
        <w:tc>
          <w:tcPr>
            <w:tcW w:w="2970" w:type="dxa"/>
          </w:tcPr>
          <w:p w14:paraId="73B6A507" w14:textId="476D8EFB" w:rsidR="223C5613" w:rsidRDefault="223C5613" w:rsidP="279906D7">
            <w:r>
              <w:t>ETP4HPC Conference</w:t>
            </w:r>
          </w:p>
        </w:tc>
        <w:tc>
          <w:tcPr>
            <w:tcW w:w="1905" w:type="dxa"/>
          </w:tcPr>
          <w:p w14:paraId="5DEC60F6" w14:textId="671091ED" w:rsidR="223C5613" w:rsidRDefault="223C5613" w:rsidP="279906D7">
            <w:r>
              <w:t>6-9 November 2023</w:t>
            </w:r>
          </w:p>
        </w:tc>
        <w:tc>
          <w:tcPr>
            <w:tcW w:w="1012" w:type="dxa"/>
          </w:tcPr>
          <w:p w14:paraId="2B4FA12A" w14:textId="3CA3FCF1" w:rsidR="223C5613" w:rsidRDefault="003345DA" w:rsidP="279906D7">
            <w:hyperlink r:id="rId60" w:history="1">
              <w:hyperlink r:id="rId61" w:history="1">
                <w:hyperlink r:id="rId62" w:history="1">
                  <w:r w:rsidR="223C5613" w:rsidRPr="279906D7">
                    <w:rPr>
                      <w:rStyle w:val="Hyperlink"/>
                    </w:rPr>
                    <w:t>LINK</w:t>
                  </w:r>
                </w:hyperlink>
              </w:hyperlink>
            </w:hyperlink>
          </w:p>
        </w:tc>
        <w:tc>
          <w:tcPr>
            <w:tcW w:w="1451" w:type="dxa"/>
          </w:tcPr>
          <w:p w14:paraId="7621F4CB" w14:textId="5778ACA2" w:rsidR="223C5613" w:rsidRDefault="223C5613" w:rsidP="279906D7">
            <w:r>
              <w:t>Presentation</w:t>
            </w:r>
          </w:p>
        </w:tc>
        <w:tc>
          <w:tcPr>
            <w:tcW w:w="1676" w:type="dxa"/>
          </w:tcPr>
          <w:p w14:paraId="35AA1218" w14:textId="582E8955" w:rsidR="223C5613" w:rsidRDefault="223C5613" w:rsidP="279906D7">
            <w:r>
              <w:t>ESA, DEUC, EUMETSAT, EODC</w:t>
            </w:r>
          </w:p>
        </w:tc>
      </w:tr>
      <w:tr w:rsidR="003A255D" w:rsidRPr="00B21325" w14:paraId="7CC39F7C" w14:textId="77777777" w:rsidTr="00D23C31">
        <w:trPr>
          <w:trHeight w:val="300"/>
        </w:trPr>
        <w:tc>
          <w:tcPr>
            <w:tcW w:w="2970" w:type="dxa"/>
          </w:tcPr>
          <w:p w14:paraId="2B16063C" w14:textId="6EFE743D" w:rsidR="003A255D" w:rsidRPr="00B21325" w:rsidRDefault="00651244" w:rsidP="007847AE">
            <w:r w:rsidRPr="00B21325">
              <w:t>EGU General Assembly</w:t>
            </w:r>
          </w:p>
        </w:tc>
        <w:tc>
          <w:tcPr>
            <w:tcW w:w="1905" w:type="dxa"/>
          </w:tcPr>
          <w:p w14:paraId="06F9E7F8" w14:textId="3995D685" w:rsidR="003A255D" w:rsidRPr="00B21325" w:rsidRDefault="00651244" w:rsidP="007847AE">
            <w:r w:rsidRPr="00B21325">
              <w:t>23-28 April 2023</w:t>
            </w:r>
          </w:p>
        </w:tc>
        <w:tc>
          <w:tcPr>
            <w:tcW w:w="1012" w:type="dxa"/>
          </w:tcPr>
          <w:p w14:paraId="3C44C31A" w14:textId="3B756EDA" w:rsidR="003A255D" w:rsidRPr="00B21325" w:rsidRDefault="003345DA" w:rsidP="007847AE">
            <w:hyperlink r:id="rId63" w:history="1">
              <w:r w:rsidR="7E38E2D4" w:rsidRPr="71D37C3A">
                <w:rPr>
                  <w:rStyle w:val="Hyperlink"/>
                </w:rPr>
                <w:t>LINK</w:t>
              </w:r>
            </w:hyperlink>
          </w:p>
        </w:tc>
        <w:tc>
          <w:tcPr>
            <w:tcW w:w="1451" w:type="dxa"/>
          </w:tcPr>
          <w:p w14:paraId="34FD8427" w14:textId="30ECAC5D" w:rsidR="003A255D" w:rsidRPr="00B21325" w:rsidRDefault="00650224" w:rsidP="007847AE">
            <w:r w:rsidRPr="00B21325">
              <w:t>Presentation</w:t>
            </w:r>
          </w:p>
        </w:tc>
        <w:tc>
          <w:tcPr>
            <w:tcW w:w="1676" w:type="dxa"/>
          </w:tcPr>
          <w:p w14:paraId="1C41422A" w14:textId="450731D4" w:rsidR="01240E94" w:rsidRDefault="481A5655" w:rsidP="01240E94">
            <w:r>
              <w:t>EEs, DEUC</w:t>
            </w:r>
          </w:p>
        </w:tc>
      </w:tr>
      <w:tr w:rsidR="71D37C3A" w14:paraId="6762970C" w14:textId="77777777" w:rsidTr="71D37C3A">
        <w:trPr>
          <w:trHeight w:val="300"/>
        </w:trPr>
        <w:tc>
          <w:tcPr>
            <w:tcW w:w="2926" w:type="dxa"/>
          </w:tcPr>
          <w:p w14:paraId="58E036D1" w14:textId="35827F89" w:rsidR="2013A0F9" w:rsidRDefault="2013A0F9" w:rsidP="71D37C3A">
            <w:r>
              <w:t>IGARSS 2023 Town Hall Meeting: Digital Twins for Earth Science</w:t>
            </w:r>
          </w:p>
        </w:tc>
        <w:tc>
          <w:tcPr>
            <w:tcW w:w="1875" w:type="dxa"/>
          </w:tcPr>
          <w:p w14:paraId="59527499" w14:textId="0BE1EFCC" w:rsidR="2013A0F9" w:rsidRDefault="2013A0F9" w:rsidP="71D37C3A">
            <w:r>
              <w:t>16-21 July 2023</w:t>
            </w:r>
          </w:p>
        </w:tc>
        <w:tc>
          <w:tcPr>
            <w:tcW w:w="1093" w:type="dxa"/>
          </w:tcPr>
          <w:p w14:paraId="1129E743" w14:textId="47EF2C24" w:rsidR="2013A0F9" w:rsidRDefault="003345DA" w:rsidP="71D37C3A">
            <w:hyperlink r:id="rId64" w:history="1">
              <w:r w:rsidR="2013A0F9" w:rsidRPr="71D37C3A">
                <w:rPr>
                  <w:rStyle w:val="Hyperlink"/>
                </w:rPr>
                <w:t>LINK</w:t>
              </w:r>
            </w:hyperlink>
          </w:p>
        </w:tc>
        <w:tc>
          <w:tcPr>
            <w:tcW w:w="1455" w:type="dxa"/>
          </w:tcPr>
          <w:p w14:paraId="5844D9F4" w14:textId="3CEE145B" w:rsidR="2013A0F9" w:rsidRDefault="2013A0F9" w:rsidP="71D37C3A">
            <w:r>
              <w:t>Presentation</w:t>
            </w:r>
          </w:p>
        </w:tc>
        <w:tc>
          <w:tcPr>
            <w:tcW w:w="1665" w:type="dxa"/>
          </w:tcPr>
          <w:p w14:paraId="372D531A" w14:textId="60C74AF5" w:rsidR="2013A0F9" w:rsidRDefault="2013A0F9" w:rsidP="71D37C3A">
            <w:r>
              <w:t>ESA</w:t>
            </w:r>
          </w:p>
        </w:tc>
      </w:tr>
      <w:tr w:rsidR="007548EC" w:rsidRPr="00B21325" w14:paraId="33E4605A" w14:textId="77777777" w:rsidTr="00E5239A">
        <w:trPr>
          <w:trHeight w:val="300"/>
        </w:trPr>
        <w:tc>
          <w:tcPr>
            <w:tcW w:w="2970" w:type="dxa"/>
          </w:tcPr>
          <w:p w14:paraId="63F1A602" w14:textId="549F5A7A" w:rsidR="007548EC" w:rsidRPr="00B21325" w:rsidRDefault="003A255D" w:rsidP="007847AE">
            <w:r w:rsidRPr="00B21325">
              <w:t>13th International Symposium on Digital Earth</w:t>
            </w:r>
          </w:p>
        </w:tc>
        <w:tc>
          <w:tcPr>
            <w:tcW w:w="1905" w:type="dxa"/>
          </w:tcPr>
          <w:p w14:paraId="487A8294" w14:textId="66025326" w:rsidR="007548EC" w:rsidRPr="00B21325" w:rsidRDefault="002E3C70" w:rsidP="007847AE">
            <w:r w:rsidRPr="00B21325">
              <w:t>11-14 July 2023</w:t>
            </w:r>
          </w:p>
        </w:tc>
        <w:tc>
          <w:tcPr>
            <w:tcW w:w="1012" w:type="dxa"/>
          </w:tcPr>
          <w:p w14:paraId="1EF0382B" w14:textId="38AF559D" w:rsidR="007548EC" w:rsidRPr="00B21325" w:rsidRDefault="003345DA" w:rsidP="007847AE">
            <w:hyperlink r:id="rId65" w:history="1">
              <w:r w:rsidR="001308FD" w:rsidRPr="00B21325">
                <w:rPr>
                  <w:rStyle w:val="Hyperlink"/>
                </w:rPr>
                <w:t>LINK</w:t>
              </w:r>
            </w:hyperlink>
          </w:p>
        </w:tc>
        <w:tc>
          <w:tcPr>
            <w:tcW w:w="1451" w:type="dxa"/>
          </w:tcPr>
          <w:p w14:paraId="00A77948" w14:textId="3C43BDB8" w:rsidR="007548EC" w:rsidRPr="00B21325" w:rsidRDefault="001308FD" w:rsidP="007847AE">
            <w:r w:rsidRPr="00B21325">
              <w:t>Presentation</w:t>
            </w:r>
          </w:p>
        </w:tc>
        <w:tc>
          <w:tcPr>
            <w:tcW w:w="1676" w:type="dxa"/>
          </w:tcPr>
          <w:p w14:paraId="14645201" w14:textId="2D0BC742" w:rsidR="01240E94" w:rsidRDefault="2261D50F" w:rsidP="01240E94">
            <w:r>
              <w:t>ESA</w:t>
            </w:r>
          </w:p>
        </w:tc>
      </w:tr>
      <w:tr w:rsidR="007548EC" w:rsidRPr="00B21325" w14:paraId="51085F96" w14:textId="77777777" w:rsidTr="00E5239A">
        <w:trPr>
          <w:trHeight w:val="300"/>
        </w:trPr>
        <w:tc>
          <w:tcPr>
            <w:tcW w:w="2970" w:type="dxa"/>
          </w:tcPr>
          <w:p w14:paraId="3A97C437" w14:textId="38D7BFE4" w:rsidR="007548EC" w:rsidRPr="00B21325" w:rsidRDefault="005444CB" w:rsidP="007847AE">
            <w:r w:rsidRPr="00B21325">
              <w:t>VII Convective Permitting Climate Modelling 2023 workshop</w:t>
            </w:r>
          </w:p>
        </w:tc>
        <w:tc>
          <w:tcPr>
            <w:tcW w:w="1905" w:type="dxa"/>
          </w:tcPr>
          <w:p w14:paraId="6B4F551C" w14:textId="059D1159" w:rsidR="007548EC" w:rsidRPr="00B21325" w:rsidRDefault="00B65A80" w:rsidP="007847AE">
            <w:r w:rsidRPr="00B21325">
              <w:t>29-31 August</w:t>
            </w:r>
          </w:p>
        </w:tc>
        <w:tc>
          <w:tcPr>
            <w:tcW w:w="1012" w:type="dxa"/>
          </w:tcPr>
          <w:p w14:paraId="5D80F8EC" w14:textId="070DF4F3" w:rsidR="007548EC" w:rsidRPr="00B21325" w:rsidRDefault="003345DA" w:rsidP="007847AE">
            <w:hyperlink r:id="rId66" w:history="1">
              <w:r w:rsidR="005444CB" w:rsidRPr="00B21325">
                <w:rPr>
                  <w:rStyle w:val="Hyperlink"/>
                </w:rPr>
                <w:t>LINK</w:t>
              </w:r>
            </w:hyperlink>
          </w:p>
        </w:tc>
        <w:tc>
          <w:tcPr>
            <w:tcW w:w="1451" w:type="dxa"/>
          </w:tcPr>
          <w:p w14:paraId="37DA6959" w14:textId="049997D1" w:rsidR="007548EC" w:rsidRPr="00B21325" w:rsidRDefault="008C2BC2" w:rsidP="007847AE">
            <w:r w:rsidRPr="00B21325">
              <w:t>Presentation</w:t>
            </w:r>
          </w:p>
        </w:tc>
        <w:tc>
          <w:tcPr>
            <w:tcW w:w="1676" w:type="dxa"/>
          </w:tcPr>
          <w:p w14:paraId="16C81F07" w14:textId="649F5CD4" w:rsidR="01240E94" w:rsidRDefault="12BC7B7B" w:rsidP="01240E94">
            <w:r>
              <w:t>DEUC</w:t>
            </w:r>
          </w:p>
        </w:tc>
      </w:tr>
      <w:tr w:rsidR="00A22577" w:rsidRPr="00B21325" w14:paraId="4E18B6D6" w14:textId="77777777" w:rsidTr="00E5239A">
        <w:trPr>
          <w:trHeight w:val="300"/>
        </w:trPr>
        <w:tc>
          <w:tcPr>
            <w:tcW w:w="2970" w:type="dxa"/>
          </w:tcPr>
          <w:p w14:paraId="7DA2B7D5" w14:textId="6A9149BE" w:rsidR="007847AE" w:rsidRPr="00E5239A" w:rsidRDefault="007847AE" w:rsidP="007847AE">
            <w:proofErr w:type="spellStart"/>
            <w:r w:rsidRPr="00B21325">
              <w:t>EuroGEO</w:t>
            </w:r>
            <w:proofErr w:type="spellEnd"/>
            <w:r w:rsidRPr="00B21325">
              <w:t xml:space="preserve"> Workshop 2023</w:t>
            </w:r>
          </w:p>
        </w:tc>
        <w:tc>
          <w:tcPr>
            <w:tcW w:w="1905" w:type="dxa"/>
          </w:tcPr>
          <w:p w14:paraId="66736BE6" w14:textId="780C4173" w:rsidR="007847AE" w:rsidRPr="00E5239A" w:rsidRDefault="007847AE" w:rsidP="007847AE">
            <w:r w:rsidRPr="00B21325">
              <w:t>2-4 October 2023</w:t>
            </w:r>
          </w:p>
        </w:tc>
        <w:tc>
          <w:tcPr>
            <w:tcW w:w="1012" w:type="dxa"/>
          </w:tcPr>
          <w:p w14:paraId="74FF4AC4" w14:textId="3B728AA0" w:rsidR="007847AE" w:rsidRPr="00E5239A" w:rsidRDefault="003345DA" w:rsidP="007847AE">
            <w:hyperlink r:id="rId67" w:history="1">
              <w:r w:rsidR="007847AE" w:rsidRPr="71D37C3A">
                <w:rPr>
                  <w:rStyle w:val="Hyperlink"/>
                </w:rPr>
                <w:t>L</w:t>
              </w:r>
              <w:r w:rsidR="7386D011" w:rsidRPr="71D37C3A">
                <w:rPr>
                  <w:rStyle w:val="Hyperlink"/>
                </w:rPr>
                <w:t>INK</w:t>
              </w:r>
            </w:hyperlink>
          </w:p>
        </w:tc>
        <w:tc>
          <w:tcPr>
            <w:tcW w:w="1451" w:type="dxa"/>
          </w:tcPr>
          <w:p w14:paraId="00E436D8" w14:textId="77777777" w:rsidR="007847AE" w:rsidRPr="00B21325" w:rsidRDefault="007847AE" w:rsidP="007847AE">
            <w:r w:rsidRPr="00B21325">
              <w:t>E-Poster</w:t>
            </w:r>
          </w:p>
        </w:tc>
        <w:tc>
          <w:tcPr>
            <w:tcW w:w="1676" w:type="dxa"/>
          </w:tcPr>
          <w:p w14:paraId="706C8FA4" w14:textId="14C352C7" w:rsidR="01240E94" w:rsidRDefault="75E2FC22" w:rsidP="01240E94">
            <w:r>
              <w:t>ESA, ECMWF, DEUC</w:t>
            </w:r>
          </w:p>
        </w:tc>
      </w:tr>
      <w:tr w:rsidR="71D37C3A" w14:paraId="44931112" w14:textId="77777777" w:rsidTr="71D37C3A">
        <w:trPr>
          <w:trHeight w:val="300"/>
        </w:trPr>
        <w:tc>
          <w:tcPr>
            <w:tcW w:w="2926" w:type="dxa"/>
          </w:tcPr>
          <w:p w14:paraId="3FBF064C" w14:textId="4E2E0F61" w:rsidR="3A2714B0" w:rsidRDefault="3A2714B0" w:rsidP="71D37C3A">
            <w:r>
              <w:lastRenderedPageBreak/>
              <w:t>Ireland's Destination Earth Workshop</w:t>
            </w:r>
          </w:p>
        </w:tc>
        <w:tc>
          <w:tcPr>
            <w:tcW w:w="1875" w:type="dxa"/>
          </w:tcPr>
          <w:p w14:paraId="75E40310" w14:textId="7B82305D" w:rsidR="3A2714B0" w:rsidRDefault="3A2714B0" w:rsidP="71D37C3A">
            <w:r>
              <w:t>4 October 2023</w:t>
            </w:r>
          </w:p>
        </w:tc>
        <w:tc>
          <w:tcPr>
            <w:tcW w:w="1093" w:type="dxa"/>
          </w:tcPr>
          <w:p w14:paraId="5F387EFD" w14:textId="714D6F99" w:rsidR="3A2714B0" w:rsidRDefault="003345DA" w:rsidP="71D37C3A">
            <w:hyperlink r:id="rId68" w:history="1">
              <w:r w:rsidR="3A2714B0" w:rsidRPr="71D37C3A">
                <w:rPr>
                  <w:rStyle w:val="Hyperlink"/>
                </w:rPr>
                <w:t>LINK</w:t>
              </w:r>
            </w:hyperlink>
          </w:p>
        </w:tc>
        <w:tc>
          <w:tcPr>
            <w:tcW w:w="1455" w:type="dxa"/>
          </w:tcPr>
          <w:p w14:paraId="0A0A5E96" w14:textId="01E29025" w:rsidR="3A2714B0" w:rsidRDefault="3A2714B0" w:rsidP="00E5239A">
            <w:pPr>
              <w:spacing w:line="276" w:lineRule="auto"/>
            </w:pPr>
            <w:r>
              <w:t>Presentation</w:t>
            </w:r>
          </w:p>
        </w:tc>
        <w:tc>
          <w:tcPr>
            <w:tcW w:w="1665" w:type="dxa"/>
          </w:tcPr>
          <w:p w14:paraId="3957AF22" w14:textId="71CA28EE" w:rsidR="3A2714B0" w:rsidRDefault="3A2714B0" w:rsidP="71D37C3A">
            <w:r>
              <w:t xml:space="preserve">EEs, CSC, </w:t>
            </w:r>
            <w:proofErr w:type="spellStart"/>
            <w:r>
              <w:t>Deltares</w:t>
            </w:r>
            <w:proofErr w:type="spellEnd"/>
          </w:p>
        </w:tc>
      </w:tr>
      <w:tr w:rsidR="71D37C3A" w14:paraId="61DBCCEC" w14:textId="77777777" w:rsidTr="71D37C3A">
        <w:trPr>
          <w:trHeight w:val="300"/>
        </w:trPr>
        <w:tc>
          <w:tcPr>
            <w:tcW w:w="2926" w:type="dxa"/>
          </w:tcPr>
          <w:p w14:paraId="234DD333" w14:textId="233FF95D" w:rsidR="3A2714B0" w:rsidRDefault="3A2714B0" w:rsidP="71D37C3A">
            <w:r>
              <w:t>The Open-Earth Monitor Global Workshop 2023</w:t>
            </w:r>
          </w:p>
        </w:tc>
        <w:tc>
          <w:tcPr>
            <w:tcW w:w="1875" w:type="dxa"/>
          </w:tcPr>
          <w:p w14:paraId="718A6098" w14:textId="5D86A9F0" w:rsidR="3A2714B0" w:rsidRDefault="3A2714B0" w:rsidP="71D37C3A">
            <w:r>
              <w:t>4 October 2023</w:t>
            </w:r>
          </w:p>
        </w:tc>
        <w:tc>
          <w:tcPr>
            <w:tcW w:w="1093" w:type="dxa"/>
          </w:tcPr>
          <w:p w14:paraId="740F9A82" w14:textId="4110F064" w:rsidR="3A2714B0" w:rsidRDefault="003345DA" w:rsidP="71D37C3A">
            <w:hyperlink r:id="rId69" w:history="1">
              <w:r w:rsidR="3A2714B0" w:rsidRPr="71D37C3A">
                <w:rPr>
                  <w:rStyle w:val="Hyperlink"/>
                </w:rPr>
                <w:t>LINK</w:t>
              </w:r>
            </w:hyperlink>
          </w:p>
        </w:tc>
        <w:tc>
          <w:tcPr>
            <w:tcW w:w="1455" w:type="dxa"/>
          </w:tcPr>
          <w:p w14:paraId="5221B4C8" w14:textId="29027687" w:rsidR="3A2714B0" w:rsidRDefault="3A2714B0" w:rsidP="00E5239A">
            <w:pPr>
              <w:spacing w:line="276" w:lineRule="auto"/>
            </w:pPr>
            <w:r>
              <w:t>Presentation</w:t>
            </w:r>
          </w:p>
        </w:tc>
        <w:tc>
          <w:tcPr>
            <w:tcW w:w="1665" w:type="dxa"/>
          </w:tcPr>
          <w:p w14:paraId="530EBD78" w14:textId="46E25820" w:rsidR="3A2714B0" w:rsidRDefault="3A2714B0" w:rsidP="71D37C3A">
            <w:r>
              <w:t>ESA, DEUC</w:t>
            </w:r>
          </w:p>
        </w:tc>
      </w:tr>
      <w:tr w:rsidR="71D37C3A" w14:paraId="753DCC91" w14:textId="77777777" w:rsidTr="71D37C3A">
        <w:trPr>
          <w:trHeight w:val="300"/>
        </w:trPr>
        <w:tc>
          <w:tcPr>
            <w:tcW w:w="2926" w:type="dxa"/>
          </w:tcPr>
          <w:p w14:paraId="57DEDD41" w14:textId="4DD87EF3" w:rsidR="3A2714B0" w:rsidRDefault="3A2714B0" w:rsidP="71D37C3A">
            <w:r>
              <w:t>20th ECMWF workshop on high performance computing in meteorology</w:t>
            </w:r>
          </w:p>
        </w:tc>
        <w:tc>
          <w:tcPr>
            <w:tcW w:w="1875" w:type="dxa"/>
          </w:tcPr>
          <w:p w14:paraId="7CB48229" w14:textId="2F626790" w:rsidR="3A2714B0" w:rsidRDefault="3A2714B0" w:rsidP="71D37C3A">
            <w:r>
              <w:t>9-13 October 2023</w:t>
            </w:r>
          </w:p>
        </w:tc>
        <w:tc>
          <w:tcPr>
            <w:tcW w:w="1093" w:type="dxa"/>
          </w:tcPr>
          <w:p w14:paraId="0C31DFE1" w14:textId="792DACB8" w:rsidR="3A2714B0" w:rsidRDefault="003345DA" w:rsidP="71D37C3A">
            <w:hyperlink r:id="rId70" w:history="1">
              <w:r w:rsidR="3A2714B0" w:rsidRPr="71D37C3A">
                <w:rPr>
                  <w:rStyle w:val="Hyperlink"/>
                </w:rPr>
                <w:t>LINK</w:t>
              </w:r>
            </w:hyperlink>
          </w:p>
        </w:tc>
        <w:tc>
          <w:tcPr>
            <w:tcW w:w="1455" w:type="dxa"/>
          </w:tcPr>
          <w:p w14:paraId="4EC4797E" w14:textId="0AA2C935" w:rsidR="3A2714B0" w:rsidRDefault="3A2714B0" w:rsidP="71D37C3A">
            <w:r>
              <w:t>Presentation</w:t>
            </w:r>
          </w:p>
        </w:tc>
        <w:tc>
          <w:tcPr>
            <w:tcW w:w="1665" w:type="dxa"/>
          </w:tcPr>
          <w:p w14:paraId="7E256F65" w14:textId="319F27E9" w:rsidR="3A2714B0" w:rsidRDefault="3A2714B0" w:rsidP="71D37C3A">
            <w:r>
              <w:t>ECMWF</w:t>
            </w:r>
          </w:p>
        </w:tc>
      </w:tr>
      <w:tr w:rsidR="71D37C3A" w14:paraId="02325F8A" w14:textId="77777777" w:rsidTr="71D37C3A">
        <w:trPr>
          <w:trHeight w:val="300"/>
        </w:trPr>
        <w:tc>
          <w:tcPr>
            <w:tcW w:w="2926" w:type="dxa"/>
          </w:tcPr>
          <w:p w14:paraId="71C6DCEE" w14:textId="5EF65D55" w:rsidR="3A2714B0" w:rsidRDefault="3A2714B0" w:rsidP="71D37C3A">
            <w:r>
              <w:t xml:space="preserve">2nd National </w:t>
            </w:r>
            <w:proofErr w:type="spellStart"/>
            <w:r>
              <w:t>DestinE</w:t>
            </w:r>
            <w:proofErr w:type="spellEnd"/>
            <w:r>
              <w:t xml:space="preserve"> Workshop - Poland</w:t>
            </w:r>
          </w:p>
        </w:tc>
        <w:tc>
          <w:tcPr>
            <w:tcW w:w="1875" w:type="dxa"/>
          </w:tcPr>
          <w:p w14:paraId="127629B1" w14:textId="6B5A4652" w:rsidR="3A2714B0" w:rsidRDefault="3A2714B0" w:rsidP="71D37C3A">
            <w:r>
              <w:t>12-13 October 2023</w:t>
            </w:r>
          </w:p>
        </w:tc>
        <w:tc>
          <w:tcPr>
            <w:tcW w:w="1093" w:type="dxa"/>
          </w:tcPr>
          <w:p w14:paraId="12EA1733" w14:textId="19E3DCF8" w:rsidR="3A2714B0" w:rsidRDefault="003345DA" w:rsidP="71D37C3A">
            <w:hyperlink r:id="rId71" w:history="1">
              <w:r w:rsidR="3A2714B0" w:rsidRPr="71D37C3A">
                <w:rPr>
                  <w:rStyle w:val="Hyperlink"/>
                </w:rPr>
                <w:t>LINK</w:t>
              </w:r>
            </w:hyperlink>
          </w:p>
        </w:tc>
        <w:tc>
          <w:tcPr>
            <w:tcW w:w="1455" w:type="dxa"/>
          </w:tcPr>
          <w:p w14:paraId="0C4E5393" w14:textId="04DC3C0F" w:rsidR="3A2714B0" w:rsidRDefault="3A2714B0" w:rsidP="00E5239A">
            <w:pPr>
              <w:spacing w:line="276" w:lineRule="auto"/>
            </w:pPr>
            <w:r>
              <w:t>Presentation</w:t>
            </w:r>
          </w:p>
        </w:tc>
        <w:tc>
          <w:tcPr>
            <w:tcW w:w="1665" w:type="dxa"/>
          </w:tcPr>
          <w:p w14:paraId="46AB5DB4" w14:textId="290E718B" w:rsidR="3A2714B0" w:rsidRDefault="3A2714B0" w:rsidP="71D37C3A">
            <w:r>
              <w:t>ESA, ECMWF</w:t>
            </w:r>
          </w:p>
        </w:tc>
      </w:tr>
      <w:tr w:rsidR="71D37C3A" w14:paraId="2A186ADF" w14:textId="77777777" w:rsidTr="71D37C3A">
        <w:trPr>
          <w:trHeight w:val="300"/>
        </w:trPr>
        <w:tc>
          <w:tcPr>
            <w:tcW w:w="2926" w:type="dxa"/>
          </w:tcPr>
          <w:p w14:paraId="011F49AB" w14:textId="74AD1C47" w:rsidR="3A2714B0" w:rsidRDefault="3A2714B0" w:rsidP="71D37C3A">
            <w:r>
              <w:t>UN-WHO International Conference on Space and Global Health</w:t>
            </w:r>
          </w:p>
        </w:tc>
        <w:tc>
          <w:tcPr>
            <w:tcW w:w="1875" w:type="dxa"/>
          </w:tcPr>
          <w:p w14:paraId="1843661A" w14:textId="35DD4655" w:rsidR="3A2714B0" w:rsidRDefault="3A2714B0" w:rsidP="71D37C3A">
            <w:r>
              <w:t>1-3 November 2023</w:t>
            </w:r>
          </w:p>
        </w:tc>
        <w:tc>
          <w:tcPr>
            <w:tcW w:w="1093" w:type="dxa"/>
          </w:tcPr>
          <w:p w14:paraId="10736BD4" w14:textId="7B3B08C5" w:rsidR="3A2714B0" w:rsidRDefault="003345DA" w:rsidP="71D37C3A">
            <w:hyperlink r:id="rId72" w:history="1">
              <w:r w:rsidR="3A2714B0" w:rsidRPr="71D37C3A">
                <w:rPr>
                  <w:rStyle w:val="Hyperlink"/>
                </w:rPr>
                <w:t>LINK</w:t>
              </w:r>
            </w:hyperlink>
          </w:p>
        </w:tc>
        <w:tc>
          <w:tcPr>
            <w:tcW w:w="1455" w:type="dxa"/>
          </w:tcPr>
          <w:p w14:paraId="650FBA3B" w14:textId="02B0A27A" w:rsidR="3A2714B0" w:rsidRDefault="3A2714B0" w:rsidP="71D37C3A">
            <w:r>
              <w:t>Presentation</w:t>
            </w:r>
          </w:p>
        </w:tc>
        <w:tc>
          <w:tcPr>
            <w:tcW w:w="1665" w:type="dxa"/>
          </w:tcPr>
          <w:p w14:paraId="3D81C99A" w14:textId="749FBF24" w:rsidR="3A2714B0" w:rsidRDefault="3A2714B0" w:rsidP="71D37C3A">
            <w:r>
              <w:t>ESA</w:t>
            </w:r>
          </w:p>
        </w:tc>
      </w:tr>
      <w:tr w:rsidR="00A22577" w:rsidRPr="00B21325" w14:paraId="5144A176" w14:textId="77777777" w:rsidTr="00D23C31">
        <w:trPr>
          <w:trHeight w:val="300"/>
        </w:trPr>
        <w:tc>
          <w:tcPr>
            <w:tcW w:w="2970" w:type="dxa"/>
          </w:tcPr>
          <w:p w14:paraId="252B1CB1" w14:textId="77777777" w:rsidR="007847AE" w:rsidRPr="00B21325" w:rsidRDefault="007847AE" w:rsidP="007847AE">
            <w:pPr>
              <w:jc w:val="left"/>
            </w:pPr>
            <w:r w:rsidRPr="00B21325">
              <w:t>Big Data from Space 2023</w:t>
            </w:r>
          </w:p>
        </w:tc>
        <w:tc>
          <w:tcPr>
            <w:tcW w:w="1905" w:type="dxa"/>
          </w:tcPr>
          <w:p w14:paraId="01F8754A" w14:textId="77777777" w:rsidR="007847AE" w:rsidRPr="00B21325" w:rsidRDefault="007847AE" w:rsidP="007847AE">
            <w:r w:rsidRPr="00B21325">
              <w:t>6-9 November 2023</w:t>
            </w:r>
          </w:p>
        </w:tc>
        <w:tc>
          <w:tcPr>
            <w:tcW w:w="1012" w:type="dxa"/>
          </w:tcPr>
          <w:p w14:paraId="33B85A32" w14:textId="514D9FE9" w:rsidR="007847AE" w:rsidRPr="00B21325" w:rsidRDefault="003345DA" w:rsidP="007847AE">
            <w:hyperlink r:id="rId73" w:history="1">
              <w:r w:rsidR="007847AE" w:rsidRPr="71D37C3A">
                <w:rPr>
                  <w:rStyle w:val="Hyperlink"/>
                </w:rPr>
                <w:t>L</w:t>
              </w:r>
              <w:r w:rsidR="7386D011" w:rsidRPr="71D37C3A">
                <w:rPr>
                  <w:rStyle w:val="Hyperlink"/>
                </w:rPr>
                <w:t>INK</w:t>
              </w:r>
            </w:hyperlink>
          </w:p>
        </w:tc>
        <w:tc>
          <w:tcPr>
            <w:tcW w:w="1451" w:type="dxa"/>
          </w:tcPr>
          <w:p w14:paraId="4269007D" w14:textId="6368A216" w:rsidR="007847AE" w:rsidRPr="00B21325" w:rsidRDefault="007847AE" w:rsidP="007847AE">
            <w:r w:rsidRPr="00B21325">
              <w:t>Satellite Event</w:t>
            </w:r>
            <w:r w:rsidR="00611767" w:rsidRPr="00B21325">
              <w:t xml:space="preserve"> </w:t>
            </w:r>
            <w:proofErr w:type="gramStart"/>
            <w:r w:rsidR="00611767" w:rsidRPr="00B21325">
              <w:t xml:space="preserve">&amp; </w:t>
            </w:r>
            <w:r w:rsidRPr="00B21325">
              <w:t xml:space="preserve"> </w:t>
            </w:r>
            <w:r w:rsidR="00611767" w:rsidRPr="00B21325">
              <w:t>visibility</w:t>
            </w:r>
            <w:proofErr w:type="gramEnd"/>
            <w:r w:rsidRPr="00B21325">
              <w:t xml:space="preserve"> at ESA booth.</w:t>
            </w:r>
          </w:p>
        </w:tc>
        <w:tc>
          <w:tcPr>
            <w:tcW w:w="1676" w:type="dxa"/>
          </w:tcPr>
          <w:p w14:paraId="14FF09C7" w14:textId="5289BC61" w:rsidR="01240E94" w:rsidRDefault="0B218DB5" w:rsidP="01240E94">
            <w:r>
              <w:t>ESA, EUMETSAT, DEUC</w:t>
            </w:r>
          </w:p>
        </w:tc>
      </w:tr>
    </w:tbl>
    <w:p w14:paraId="67275ED0" w14:textId="6C8917F2" w:rsidR="71D37C3A" w:rsidRDefault="71D37C3A"/>
    <w:p w14:paraId="719EA576" w14:textId="77777777" w:rsidR="006A2ACB" w:rsidRPr="00B21325" w:rsidRDefault="006A2ACB" w:rsidP="00C66417">
      <w:pPr>
        <w:spacing w:after="0" w:line="240" w:lineRule="auto"/>
        <w:jc w:val="left"/>
        <w:textAlignment w:val="baseline"/>
        <w:rPr>
          <w:rFonts w:eastAsia="Times New Roman" w:cs="Calibri"/>
        </w:rPr>
      </w:pPr>
    </w:p>
    <w:p w14:paraId="3CEB6C65" w14:textId="77777777" w:rsidR="00B5067D" w:rsidRPr="00B21325" w:rsidRDefault="009D7151" w:rsidP="00C66417">
      <w:pPr>
        <w:spacing w:after="0" w:line="240" w:lineRule="auto"/>
        <w:jc w:val="left"/>
        <w:textAlignment w:val="baseline"/>
        <w:rPr>
          <w:rFonts w:eastAsia="Times New Roman" w:cs="Calibri"/>
        </w:rPr>
      </w:pPr>
      <w:r w:rsidRPr="00B21325">
        <w:rPr>
          <w:rFonts w:eastAsia="Times New Roman" w:cs="Calibri"/>
        </w:rPr>
        <w:t xml:space="preserve">Additionally, </w:t>
      </w:r>
      <w:r w:rsidR="00B20186" w:rsidRPr="00B21325">
        <w:rPr>
          <w:rFonts w:eastAsia="Times New Roman" w:cs="Calibri"/>
        </w:rPr>
        <w:t xml:space="preserve">external events that featured </w:t>
      </w:r>
      <w:proofErr w:type="spellStart"/>
      <w:r w:rsidR="00B20186" w:rsidRPr="00B21325">
        <w:rPr>
          <w:rFonts w:eastAsia="Times New Roman" w:cs="Calibri"/>
        </w:rPr>
        <w:t>DestinE</w:t>
      </w:r>
      <w:proofErr w:type="spellEnd"/>
      <w:r w:rsidR="00B20186" w:rsidRPr="00B21325">
        <w:rPr>
          <w:rFonts w:eastAsia="Times New Roman" w:cs="Calibri"/>
        </w:rPr>
        <w:t xml:space="preserve"> are showcased in the </w:t>
      </w:r>
      <w:hyperlink r:id="rId74" w:history="1">
        <w:r w:rsidR="00B20186" w:rsidRPr="00B21325">
          <w:rPr>
            <w:rStyle w:val="Hyperlink"/>
            <w:rFonts w:eastAsia="Times New Roman" w:cs="Calibri"/>
          </w:rPr>
          <w:t xml:space="preserve">joint </w:t>
        </w:r>
        <w:proofErr w:type="spellStart"/>
        <w:r w:rsidR="00B20186" w:rsidRPr="00B21325">
          <w:rPr>
            <w:rStyle w:val="Hyperlink"/>
            <w:rFonts w:eastAsia="Times New Roman" w:cs="Calibri"/>
          </w:rPr>
          <w:t>DestinE</w:t>
        </w:r>
        <w:proofErr w:type="spellEnd"/>
        <w:r w:rsidR="00B20186" w:rsidRPr="00B21325">
          <w:rPr>
            <w:rStyle w:val="Hyperlink"/>
            <w:rFonts w:eastAsia="Times New Roman" w:cs="Calibri"/>
          </w:rPr>
          <w:t xml:space="preserve"> website events section</w:t>
        </w:r>
      </w:hyperlink>
      <w:r w:rsidR="00B20186" w:rsidRPr="00B21325">
        <w:rPr>
          <w:rFonts w:eastAsia="Times New Roman" w:cs="Calibri"/>
        </w:rPr>
        <w:t>.</w:t>
      </w:r>
    </w:p>
    <w:p w14:paraId="541681C4" w14:textId="77777777" w:rsidR="00B5067D" w:rsidRPr="00B21325" w:rsidRDefault="00B5067D" w:rsidP="00C66417">
      <w:pPr>
        <w:spacing w:after="0" w:line="240" w:lineRule="auto"/>
        <w:jc w:val="left"/>
        <w:textAlignment w:val="baseline"/>
        <w:rPr>
          <w:rFonts w:eastAsia="Times New Roman" w:cs="Calibri"/>
        </w:rPr>
      </w:pPr>
    </w:p>
    <w:p w14:paraId="17DB67A7" w14:textId="0ED4C4A5" w:rsidR="00C66417" w:rsidRPr="00B21325" w:rsidRDefault="00C66417" w:rsidP="00C66417">
      <w:pPr>
        <w:spacing w:after="0" w:line="240" w:lineRule="auto"/>
        <w:jc w:val="left"/>
        <w:textAlignment w:val="baseline"/>
        <w:rPr>
          <w:rFonts w:eastAsia="Times New Roman" w:cs="Calibri"/>
        </w:rPr>
      </w:pPr>
      <w:r w:rsidRPr="279906D7">
        <w:rPr>
          <w:rFonts w:eastAsia="Times New Roman" w:cs="Calibri"/>
        </w:rPr>
        <w:t xml:space="preserve">Below is a list of </w:t>
      </w:r>
      <w:r w:rsidR="00190135" w:rsidRPr="279906D7">
        <w:rPr>
          <w:rFonts w:eastAsia="Times New Roman" w:cs="Calibri"/>
        </w:rPr>
        <w:t xml:space="preserve">potential </w:t>
      </w:r>
      <w:r w:rsidRPr="279906D7">
        <w:rPr>
          <w:rFonts w:eastAsia="Times New Roman" w:cs="Calibri"/>
        </w:rPr>
        <w:t xml:space="preserve">third-party events </w:t>
      </w:r>
      <w:r w:rsidR="00611767" w:rsidRPr="279906D7">
        <w:rPr>
          <w:rFonts w:eastAsia="Times New Roman" w:cs="Calibri"/>
        </w:rPr>
        <w:t xml:space="preserve">where </w:t>
      </w:r>
      <w:proofErr w:type="spellStart"/>
      <w:proofErr w:type="gramStart"/>
      <w:r w:rsidR="009D7151" w:rsidRPr="279906D7">
        <w:rPr>
          <w:rFonts w:eastAsia="Times New Roman" w:cs="Calibri"/>
        </w:rPr>
        <w:t>DestinE</w:t>
      </w:r>
      <w:proofErr w:type="spellEnd"/>
      <w:proofErr w:type="gramEnd"/>
      <w:r w:rsidR="009D7151" w:rsidRPr="279906D7">
        <w:rPr>
          <w:rFonts w:eastAsia="Times New Roman" w:cs="Calibri"/>
        </w:rPr>
        <w:t xml:space="preserve"> </w:t>
      </w:r>
      <w:r w:rsidR="002307B2" w:rsidRPr="279906D7">
        <w:rPr>
          <w:rFonts w:eastAsia="Times New Roman" w:cs="Calibri"/>
        </w:rPr>
        <w:t xml:space="preserve">is targeting </w:t>
      </w:r>
      <w:r w:rsidR="00611767" w:rsidRPr="279906D7">
        <w:rPr>
          <w:rFonts w:eastAsia="Times New Roman" w:cs="Calibri"/>
        </w:rPr>
        <w:t xml:space="preserve">visibility </w:t>
      </w:r>
      <w:r w:rsidR="00EF1BD8" w:rsidRPr="279906D7">
        <w:rPr>
          <w:rFonts w:eastAsia="Times New Roman" w:cs="Calibri"/>
        </w:rPr>
        <w:t xml:space="preserve">in. </w:t>
      </w:r>
    </w:p>
    <w:p w14:paraId="71CA8823" w14:textId="77777777" w:rsidR="005A4266" w:rsidRPr="00B21325" w:rsidRDefault="005A4266" w:rsidP="00C66417">
      <w:pPr>
        <w:spacing w:after="0" w:line="240" w:lineRule="auto"/>
        <w:jc w:val="left"/>
        <w:textAlignment w:val="baseline"/>
        <w:rPr>
          <w:rFonts w:eastAsia="Times New Roman" w:cs="Calibri"/>
        </w:rPr>
      </w:pPr>
    </w:p>
    <w:p w14:paraId="4CC123F3" w14:textId="587BB948" w:rsidR="005A4266" w:rsidRPr="00B21325" w:rsidRDefault="52DD9426" w:rsidP="005A4266">
      <w:pPr>
        <w:pStyle w:val="Caption"/>
        <w:jc w:val="center"/>
      </w:pPr>
      <w:r w:rsidRPr="00B21325">
        <w:t xml:space="preserve">Table </w:t>
      </w:r>
      <w:r w:rsidR="005A4266" w:rsidRPr="00B21325">
        <w:fldChar w:fldCharType="begin"/>
      </w:r>
      <w:r w:rsidR="005A4266" w:rsidRPr="00B21325">
        <w:instrText>SEQ Table \* ARABIC</w:instrText>
      </w:r>
      <w:r w:rsidR="005A4266" w:rsidRPr="00B21325">
        <w:fldChar w:fldCharType="separate"/>
      </w:r>
      <w:r w:rsidR="00E66957">
        <w:rPr>
          <w:noProof/>
        </w:rPr>
        <w:t>8</w:t>
      </w:r>
      <w:r w:rsidR="005A4266" w:rsidRPr="00B21325">
        <w:fldChar w:fldCharType="end"/>
      </w:r>
      <w:r w:rsidRPr="00B21325">
        <w:t xml:space="preserve"> </w:t>
      </w:r>
      <w:r w:rsidR="1330CA52" w:rsidRPr="00B21325">
        <w:t>Relevant events for participation</w:t>
      </w:r>
    </w:p>
    <w:tbl>
      <w:tblPr>
        <w:tblStyle w:val="TableGridLight1"/>
        <w:tblW w:w="9015" w:type="dxa"/>
        <w:tblLook w:val="04A0" w:firstRow="1" w:lastRow="0" w:firstColumn="1" w:lastColumn="0" w:noHBand="0" w:noVBand="1"/>
      </w:tblPr>
      <w:tblGrid>
        <w:gridCol w:w="4396"/>
        <w:gridCol w:w="2048"/>
        <w:gridCol w:w="1030"/>
        <w:gridCol w:w="1541"/>
      </w:tblGrid>
      <w:tr w:rsidR="00C66417" w:rsidRPr="00B21325" w14:paraId="35E52D9A" w14:textId="77777777" w:rsidTr="00E5239A">
        <w:trPr>
          <w:trHeight w:val="300"/>
        </w:trPr>
        <w:tc>
          <w:tcPr>
            <w:tcW w:w="4516" w:type="dxa"/>
            <w:hideMark/>
          </w:tcPr>
          <w:p w14:paraId="57243CE5" w14:textId="77777777" w:rsidR="00C66417" w:rsidRPr="00B21325" w:rsidRDefault="00C66417" w:rsidP="00C66417">
            <w:pPr>
              <w:rPr>
                <w:b/>
                <w:bCs/>
              </w:rPr>
            </w:pPr>
            <w:r w:rsidRPr="00B21325">
              <w:rPr>
                <w:b/>
                <w:bCs/>
              </w:rPr>
              <w:t>Event title </w:t>
            </w:r>
          </w:p>
        </w:tc>
        <w:tc>
          <w:tcPr>
            <w:tcW w:w="2083" w:type="dxa"/>
            <w:hideMark/>
          </w:tcPr>
          <w:p w14:paraId="2441051E" w14:textId="77777777" w:rsidR="00C66417" w:rsidRPr="00B21325" w:rsidRDefault="00C66417" w:rsidP="00C66417">
            <w:pPr>
              <w:rPr>
                <w:b/>
                <w:bCs/>
              </w:rPr>
            </w:pPr>
            <w:r w:rsidRPr="00B21325">
              <w:rPr>
                <w:b/>
                <w:bCs/>
              </w:rPr>
              <w:t>Event date </w:t>
            </w:r>
          </w:p>
        </w:tc>
        <w:tc>
          <w:tcPr>
            <w:tcW w:w="870" w:type="dxa"/>
            <w:hideMark/>
          </w:tcPr>
          <w:p w14:paraId="6D6E2743" w14:textId="77777777" w:rsidR="00C66417" w:rsidRPr="00B21325" w:rsidRDefault="00C66417" w:rsidP="00C66417">
            <w:pPr>
              <w:rPr>
                <w:b/>
                <w:bCs/>
              </w:rPr>
            </w:pPr>
            <w:r w:rsidRPr="00B21325">
              <w:rPr>
                <w:b/>
                <w:bCs/>
              </w:rPr>
              <w:t>Event link </w:t>
            </w:r>
          </w:p>
        </w:tc>
        <w:tc>
          <w:tcPr>
            <w:tcW w:w="1546" w:type="dxa"/>
          </w:tcPr>
          <w:p w14:paraId="53BE6DE2" w14:textId="4CFC4359" w:rsidR="478D3F0D" w:rsidRDefault="478D3F0D" w:rsidP="279906D7">
            <w:pPr>
              <w:rPr>
                <w:b/>
                <w:bCs/>
              </w:rPr>
            </w:pPr>
            <w:proofErr w:type="spellStart"/>
            <w:r w:rsidRPr="279906D7">
              <w:rPr>
                <w:b/>
                <w:bCs/>
              </w:rPr>
              <w:t>DestinE</w:t>
            </w:r>
            <w:proofErr w:type="spellEnd"/>
            <w:r w:rsidRPr="279906D7">
              <w:rPr>
                <w:b/>
                <w:bCs/>
              </w:rPr>
              <w:t xml:space="preserve"> Contributors Participating</w:t>
            </w:r>
          </w:p>
        </w:tc>
      </w:tr>
      <w:tr w:rsidR="00C66417" w:rsidRPr="00B21325" w14:paraId="5F4A3F32" w14:textId="77777777" w:rsidTr="00E5239A">
        <w:trPr>
          <w:trHeight w:val="300"/>
        </w:trPr>
        <w:tc>
          <w:tcPr>
            <w:tcW w:w="4516" w:type="dxa"/>
            <w:hideMark/>
          </w:tcPr>
          <w:p w14:paraId="51A3BDF9" w14:textId="77777777" w:rsidR="00C66417" w:rsidRPr="00D23C31" w:rsidRDefault="00C66417" w:rsidP="00C66417">
            <w:r w:rsidRPr="00B21325">
              <w:t>AGU23</w:t>
            </w:r>
            <w:r w:rsidRPr="00D23C31">
              <w:t> </w:t>
            </w:r>
          </w:p>
        </w:tc>
        <w:tc>
          <w:tcPr>
            <w:tcW w:w="2083" w:type="dxa"/>
            <w:hideMark/>
          </w:tcPr>
          <w:p w14:paraId="11BBE55B" w14:textId="77777777" w:rsidR="00C66417" w:rsidRPr="00D23C31" w:rsidRDefault="00C66417" w:rsidP="00C66417">
            <w:r w:rsidRPr="00B21325">
              <w:t>11-15 December 2023</w:t>
            </w:r>
            <w:r w:rsidRPr="00D23C31">
              <w:t> </w:t>
            </w:r>
          </w:p>
        </w:tc>
        <w:tc>
          <w:tcPr>
            <w:tcW w:w="870" w:type="dxa"/>
            <w:hideMark/>
          </w:tcPr>
          <w:p w14:paraId="705A9D1C" w14:textId="54FB4663" w:rsidR="00C66417" w:rsidRPr="00D23C31" w:rsidRDefault="003345DA" w:rsidP="00C66417">
            <w:hyperlink r:id="rId75" w:tgtFrame="_blank" w:history="1">
              <w:r w:rsidR="00C66417" w:rsidRPr="279906D7">
                <w:rPr>
                  <w:rStyle w:val="Hyperlink"/>
                </w:rPr>
                <w:t>LINK</w:t>
              </w:r>
            </w:hyperlink>
            <w:r w:rsidR="00C66417" w:rsidRPr="00D23C31">
              <w:t> </w:t>
            </w:r>
          </w:p>
        </w:tc>
        <w:tc>
          <w:tcPr>
            <w:tcW w:w="1546" w:type="dxa"/>
          </w:tcPr>
          <w:p w14:paraId="24290309" w14:textId="1CE9A009" w:rsidR="279906D7" w:rsidRDefault="3B44D544" w:rsidP="279906D7">
            <w:r>
              <w:t>ESA</w:t>
            </w:r>
          </w:p>
        </w:tc>
      </w:tr>
      <w:tr w:rsidR="71D37C3A" w14:paraId="1717AC33" w14:textId="77777777" w:rsidTr="71D37C3A">
        <w:trPr>
          <w:trHeight w:val="70"/>
        </w:trPr>
        <w:tc>
          <w:tcPr>
            <w:tcW w:w="4388" w:type="dxa"/>
            <w:hideMark/>
          </w:tcPr>
          <w:p w14:paraId="46DEE5F6" w14:textId="758162C2" w:rsidR="58564451" w:rsidRDefault="58564451" w:rsidP="71D37C3A">
            <w:r>
              <w:t>European Space Conference</w:t>
            </w:r>
          </w:p>
        </w:tc>
        <w:tc>
          <w:tcPr>
            <w:tcW w:w="2046" w:type="dxa"/>
            <w:hideMark/>
          </w:tcPr>
          <w:p w14:paraId="153D8ADA" w14:textId="71666969" w:rsidR="58564451" w:rsidRDefault="58564451" w:rsidP="71D37C3A">
            <w:r>
              <w:t>23-24 January 2024</w:t>
            </w:r>
          </w:p>
        </w:tc>
        <w:tc>
          <w:tcPr>
            <w:tcW w:w="1041" w:type="dxa"/>
            <w:hideMark/>
          </w:tcPr>
          <w:p w14:paraId="52ED7B0A" w14:textId="30008A29" w:rsidR="58564451" w:rsidRDefault="003345DA" w:rsidP="71D37C3A">
            <w:hyperlink r:id="rId76">
              <w:r w:rsidR="58564451" w:rsidRPr="71D37C3A">
                <w:rPr>
                  <w:rStyle w:val="Hyperlink"/>
                </w:rPr>
                <w:t>LINK</w:t>
              </w:r>
            </w:hyperlink>
          </w:p>
        </w:tc>
        <w:tc>
          <w:tcPr>
            <w:tcW w:w="1540" w:type="dxa"/>
          </w:tcPr>
          <w:p w14:paraId="56083C52" w14:textId="589A0A4B" w:rsidR="58564451" w:rsidRDefault="58564451" w:rsidP="71D37C3A">
            <w:r>
              <w:t>ECMWF</w:t>
            </w:r>
          </w:p>
        </w:tc>
      </w:tr>
      <w:tr w:rsidR="71D37C3A" w14:paraId="60A91164" w14:textId="77777777" w:rsidTr="71D37C3A">
        <w:trPr>
          <w:trHeight w:val="70"/>
        </w:trPr>
        <w:tc>
          <w:tcPr>
            <w:tcW w:w="4388" w:type="dxa"/>
            <w:hideMark/>
          </w:tcPr>
          <w:p w14:paraId="6FD6010F" w14:textId="1617F812" w:rsidR="26A0E370" w:rsidRDefault="26A0E370" w:rsidP="71D37C3A">
            <w:r>
              <w:t>ECMWF Webinar with EMS</w:t>
            </w:r>
          </w:p>
        </w:tc>
        <w:tc>
          <w:tcPr>
            <w:tcW w:w="2046" w:type="dxa"/>
            <w:hideMark/>
          </w:tcPr>
          <w:p w14:paraId="7C3EB9FD" w14:textId="2520D446" w:rsidR="26A0E370" w:rsidRDefault="26A0E370" w:rsidP="71D37C3A">
            <w:r>
              <w:t>21 February 2024</w:t>
            </w:r>
          </w:p>
        </w:tc>
        <w:tc>
          <w:tcPr>
            <w:tcW w:w="1041" w:type="dxa"/>
            <w:hideMark/>
          </w:tcPr>
          <w:p w14:paraId="485ED894" w14:textId="0774BE5B" w:rsidR="26A0E370" w:rsidRDefault="26A0E370" w:rsidP="71D37C3A">
            <w:r>
              <w:t>TBC</w:t>
            </w:r>
          </w:p>
        </w:tc>
        <w:tc>
          <w:tcPr>
            <w:tcW w:w="1540" w:type="dxa"/>
          </w:tcPr>
          <w:p w14:paraId="17FEA1E4" w14:textId="6810B981" w:rsidR="26A0E370" w:rsidRDefault="26A0E370" w:rsidP="71D37C3A">
            <w:r>
              <w:t>ECMWF</w:t>
            </w:r>
          </w:p>
        </w:tc>
      </w:tr>
      <w:tr w:rsidR="79FA88DD" w:rsidRPr="00B21325" w14:paraId="472BA92E" w14:textId="77777777" w:rsidTr="00D23C31">
        <w:trPr>
          <w:trHeight w:val="70"/>
        </w:trPr>
        <w:tc>
          <w:tcPr>
            <w:tcW w:w="4516" w:type="dxa"/>
            <w:hideMark/>
          </w:tcPr>
          <w:p w14:paraId="3A6652FD" w14:textId="3648B044" w:rsidR="79116B6F" w:rsidRPr="00B21325" w:rsidRDefault="294FF57D" w:rsidP="79FA88DD">
            <w:proofErr w:type="spellStart"/>
            <w:r w:rsidRPr="00B21325">
              <w:t>EuroHPC</w:t>
            </w:r>
            <w:proofErr w:type="spellEnd"/>
            <w:r w:rsidRPr="00B21325">
              <w:t xml:space="preserve"> Summit 2024, Belgium</w:t>
            </w:r>
          </w:p>
        </w:tc>
        <w:tc>
          <w:tcPr>
            <w:tcW w:w="2083" w:type="dxa"/>
            <w:hideMark/>
          </w:tcPr>
          <w:p w14:paraId="0B1F2A4C" w14:textId="71CDEDB9" w:rsidR="79116B6F" w:rsidRPr="00B21325" w:rsidRDefault="294FF57D" w:rsidP="79FA88DD">
            <w:r w:rsidRPr="00B21325">
              <w:t>18-21 March 2024</w:t>
            </w:r>
          </w:p>
        </w:tc>
        <w:tc>
          <w:tcPr>
            <w:tcW w:w="870" w:type="dxa"/>
            <w:hideMark/>
          </w:tcPr>
          <w:p w14:paraId="5BA08F32" w14:textId="32C7EC50" w:rsidR="3992F701" w:rsidRPr="00B21325" w:rsidRDefault="5B7FB813" w:rsidP="79FA88DD">
            <w:r w:rsidRPr="00B21325">
              <w:t>TBC</w:t>
            </w:r>
          </w:p>
        </w:tc>
        <w:tc>
          <w:tcPr>
            <w:tcW w:w="1546" w:type="dxa"/>
          </w:tcPr>
          <w:p w14:paraId="45DF0E59" w14:textId="55671B14" w:rsidR="279906D7" w:rsidRDefault="2F3E8ED3" w:rsidP="279906D7">
            <w:r>
              <w:t>TBC</w:t>
            </w:r>
          </w:p>
        </w:tc>
      </w:tr>
      <w:tr w:rsidR="71D37C3A" w14:paraId="04CE0B69" w14:textId="77777777" w:rsidTr="71D37C3A">
        <w:trPr>
          <w:trHeight w:val="70"/>
        </w:trPr>
        <w:tc>
          <w:tcPr>
            <w:tcW w:w="4388" w:type="dxa"/>
            <w:hideMark/>
          </w:tcPr>
          <w:p w14:paraId="2FB8903E" w14:textId="126BFB85" w:rsidR="7C234465" w:rsidRDefault="7C234465" w:rsidP="71D37C3A">
            <w:r>
              <w:t xml:space="preserve">2nd </w:t>
            </w:r>
            <w:proofErr w:type="spellStart"/>
            <w:r>
              <w:t>DestinE</w:t>
            </w:r>
            <w:proofErr w:type="spellEnd"/>
            <w:r>
              <w:t xml:space="preserve"> Capability Providers Event</w:t>
            </w:r>
          </w:p>
        </w:tc>
        <w:tc>
          <w:tcPr>
            <w:tcW w:w="2046" w:type="dxa"/>
            <w:hideMark/>
          </w:tcPr>
          <w:p w14:paraId="5D941F0B" w14:textId="3AE7AABA" w:rsidR="7C234465" w:rsidRDefault="7C234465" w:rsidP="71D37C3A">
            <w:r>
              <w:t>11-12 April 2024</w:t>
            </w:r>
          </w:p>
        </w:tc>
        <w:tc>
          <w:tcPr>
            <w:tcW w:w="1041" w:type="dxa"/>
            <w:hideMark/>
          </w:tcPr>
          <w:p w14:paraId="2EB1F1DA" w14:textId="03942D86" w:rsidR="71D37C3A" w:rsidRDefault="71D37C3A" w:rsidP="71D37C3A"/>
        </w:tc>
        <w:tc>
          <w:tcPr>
            <w:tcW w:w="1540" w:type="dxa"/>
          </w:tcPr>
          <w:p w14:paraId="737EB6E7" w14:textId="5A9F42C1" w:rsidR="7C234465" w:rsidRDefault="7C234465" w:rsidP="71D37C3A">
            <w:r>
              <w:t>ECMWF</w:t>
            </w:r>
          </w:p>
        </w:tc>
      </w:tr>
      <w:tr w:rsidR="79FA88DD" w:rsidRPr="00B21325" w14:paraId="6A4EC0C4" w14:textId="77777777" w:rsidTr="00D23C31">
        <w:trPr>
          <w:trHeight w:val="70"/>
        </w:trPr>
        <w:tc>
          <w:tcPr>
            <w:tcW w:w="4516" w:type="dxa"/>
            <w:hideMark/>
          </w:tcPr>
          <w:p w14:paraId="6803EBF3" w14:textId="13FF922F" w:rsidR="53E11E62" w:rsidRPr="00B21325" w:rsidRDefault="41936FE1" w:rsidP="79FA88DD">
            <w:r w:rsidRPr="00B21325">
              <w:t>EGU General Assembly 2024</w:t>
            </w:r>
          </w:p>
        </w:tc>
        <w:tc>
          <w:tcPr>
            <w:tcW w:w="2083" w:type="dxa"/>
            <w:hideMark/>
          </w:tcPr>
          <w:p w14:paraId="17F84ED4" w14:textId="175B9CA0" w:rsidR="53E11E62" w:rsidRPr="00B21325" w:rsidRDefault="41936FE1" w:rsidP="79FA88DD">
            <w:r w:rsidRPr="00B21325">
              <w:t>14-19 April 2024</w:t>
            </w:r>
          </w:p>
        </w:tc>
        <w:tc>
          <w:tcPr>
            <w:tcW w:w="870" w:type="dxa"/>
            <w:hideMark/>
          </w:tcPr>
          <w:p w14:paraId="4F553B9B" w14:textId="63553938" w:rsidR="53E11E62" w:rsidRPr="00B21325" w:rsidRDefault="003345DA" w:rsidP="79FA88DD">
            <w:hyperlink r:id="rId77" w:history="1">
              <w:r w:rsidR="4D6FC895" w:rsidRPr="71D37C3A">
                <w:rPr>
                  <w:rStyle w:val="Hyperlink"/>
                </w:rPr>
                <w:t>LINK</w:t>
              </w:r>
            </w:hyperlink>
          </w:p>
        </w:tc>
        <w:tc>
          <w:tcPr>
            <w:tcW w:w="1546" w:type="dxa"/>
          </w:tcPr>
          <w:p w14:paraId="2685F576" w14:textId="44A6C173" w:rsidR="279906D7" w:rsidRDefault="441BA72B" w:rsidP="279906D7">
            <w:r>
              <w:t>ESA, DEUC</w:t>
            </w:r>
          </w:p>
        </w:tc>
      </w:tr>
      <w:tr w:rsidR="79FA88DD" w:rsidRPr="00B21325" w14:paraId="4CDD67DA" w14:textId="77777777" w:rsidTr="00D23C31">
        <w:trPr>
          <w:trHeight w:val="70"/>
        </w:trPr>
        <w:tc>
          <w:tcPr>
            <w:tcW w:w="4516" w:type="dxa"/>
            <w:hideMark/>
          </w:tcPr>
          <w:p w14:paraId="763C53F8" w14:textId="0ADB838C" w:rsidR="3992F701" w:rsidRPr="00B21325" w:rsidRDefault="5B7FB813" w:rsidP="79FA88DD">
            <w:r w:rsidRPr="00B21325">
              <w:t>ISC HPC 2024, Germany</w:t>
            </w:r>
          </w:p>
        </w:tc>
        <w:tc>
          <w:tcPr>
            <w:tcW w:w="2083" w:type="dxa"/>
            <w:hideMark/>
          </w:tcPr>
          <w:p w14:paraId="0AE23277" w14:textId="7FA8721A" w:rsidR="3992F701" w:rsidRPr="00B21325" w:rsidRDefault="5B7FB813" w:rsidP="79FA88DD">
            <w:r w:rsidRPr="00B21325">
              <w:t>12-16 May 2024</w:t>
            </w:r>
          </w:p>
        </w:tc>
        <w:tc>
          <w:tcPr>
            <w:tcW w:w="870" w:type="dxa"/>
            <w:hideMark/>
          </w:tcPr>
          <w:p w14:paraId="42AD95CB" w14:textId="57810F34" w:rsidR="3992F701" w:rsidRPr="00B21325" w:rsidRDefault="003345DA" w:rsidP="79FA88DD">
            <w:hyperlink r:id="rId78" w:history="1">
              <w:r w:rsidR="15556ABA" w:rsidRPr="279906D7">
                <w:rPr>
                  <w:rStyle w:val="Hyperlink"/>
                </w:rPr>
                <w:t>LINK</w:t>
              </w:r>
            </w:hyperlink>
          </w:p>
        </w:tc>
        <w:tc>
          <w:tcPr>
            <w:tcW w:w="1546" w:type="dxa"/>
          </w:tcPr>
          <w:p w14:paraId="73CB55E6" w14:textId="748F2061" w:rsidR="279906D7" w:rsidRDefault="394A17EC" w:rsidP="279906D7">
            <w:r>
              <w:t>TBC</w:t>
            </w:r>
          </w:p>
        </w:tc>
      </w:tr>
      <w:tr w:rsidR="00953B64" w:rsidRPr="00B21325" w14:paraId="519536C9" w14:textId="77777777" w:rsidTr="00D23C31">
        <w:trPr>
          <w:trHeight w:val="70"/>
        </w:trPr>
        <w:tc>
          <w:tcPr>
            <w:tcW w:w="4516" w:type="dxa"/>
          </w:tcPr>
          <w:p w14:paraId="77DCA495" w14:textId="6A1D4AFB" w:rsidR="00953B64" w:rsidRPr="00B21325" w:rsidRDefault="007C5301" w:rsidP="79FA88DD">
            <w:r w:rsidRPr="00B21325">
              <w:t>ESA-ECMWF Workshop on Machine Learning for Earth System Observation and Predictio</w:t>
            </w:r>
            <w:r w:rsidR="007C067A" w:rsidRPr="00B21325">
              <w:t>n</w:t>
            </w:r>
          </w:p>
        </w:tc>
        <w:tc>
          <w:tcPr>
            <w:tcW w:w="2083" w:type="dxa"/>
          </w:tcPr>
          <w:p w14:paraId="66A2D90B" w14:textId="10B03CA1" w:rsidR="00953B64" w:rsidRPr="00B21325" w:rsidRDefault="007C5301" w:rsidP="79FA88DD">
            <w:r w:rsidRPr="00B21325">
              <w:t>7-10 May 2024</w:t>
            </w:r>
          </w:p>
        </w:tc>
        <w:tc>
          <w:tcPr>
            <w:tcW w:w="870" w:type="dxa"/>
          </w:tcPr>
          <w:p w14:paraId="106D7103" w14:textId="03B5A23A" w:rsidR="00953B64" w:rsidRPr="00B21325" w:rsidRDefault="003345DA" w:rsidP="79FA88DD">
            <w:hyperlink r:id="rId79" w:history="1">
              <w:r w:rsidR="31F95D7E" w:rsidRPr="279906D7">
                <w:rPr>
                  <w:rStyle w:val="Hyperlink"/>
                </w:rPr>
                <w:t>LINK</w:t>
              </w:r>
            </w:hyperlink>
          </w:p>
        </w:tc>
        <w:tc>
          <w:tcPr>
            <w:tcW w:w="1546" w:type="dxa"/>
          </w:tcPr>
          <w:p w14:paraId="7DB3863F" w14:textId="11D0775A" w:rsidR="279906D7" w:rsidRDefault="395B5B4E" w:rsidP="279906D7">
            <w:r>
              <w:t>ESA, ECMWF</w:t>
            </w:r>
          </w:p>
        </w:tc>
      </w:tr>
      <w:tr w:rsidR="007C067A" w:rsidRPr="00B21325" w14:paraId="3081D793" w14:textId="77777777" w:rsidTr="00D23C31">
        <w:trPr>
          <w:trHeight w:val="70"/>
        </w:trPr>
        <w:tc>
          <w:tcPr>
            <w:tcW w:w="4516" w:type="dxa"/>
          </w:tcPr>
          <w:p w14:paraId="0A2A65C1" w14:textId="2277D736" w:rsidR="007C067A" w:rsidRPr="00B21325" w:rsidRDefault="005760A2" w:rsidP="79FA88DD">
            <w:r w:rsidRPr="00B21325">
              <w:t>IGARSS 2024</w:t>
            </w:r>
          </w:p>
        </w:tc>
        <w:tc>
          <w:tcPr>
            <w:tcW w:w="2083" w:type="dxa"/>
          </w:tcPr>
          <w:p w14:paraId="178E4B3D" w14:textId="5D023C4E" w:rsidR="007C067A" w:rsidRPr="00B21325" w:rsidRDefault="00B83677" w:rsidP="79FA88DD">
            <w:r w:rsidRPr="00B21325">
              <w:t>1 July 2024</w:t>
            </w:r>
          </w:p>
        </w:tc>
        <w:tc>
          <w:tcPr>
            <w:tcW w:w="870" w:type="dxa"/>
          </w:tcPr>
          <w:p w14:paraId="48E912C4" w14:textId="3665A425" w:rsidR="007C067A" w:rsidRPr="00B21325" w:rsidRDefault="003345DA" w:rsidP="79FA88DD">
            <w:hyperlink r:id="rId80" w:history="1">
              <w:r w:rsidR="005760A2" w:rsidRPr="279906D7">
                <w:rPr>
                  <w:rStyle w:val="Hyperlink"/>
                </w:rPr>
                <w:t>LINK</w:t>
              </w:r>
            </w:hyperlink>
          </w:p>
        </w:tc>
        <w:tc>
          <w:tcPr>
            <w:tcW w:w="1546" w:type="dxa"/>
          </w:tcPr>
          <w:p w14:paraId="49C78A49" w14:textId="443F69DE" w:rsidR="279906D7" w:rsidRDefault="6A13C5FD" w:rsidP="279906D7">
            <w:r>
              <w:t>ESA, DEUC</w:t>
            </w:r>
          </w:p>
        </w:tc>
      </w:tr>
    </w:tbl>
    <w:p w14:paraId="3ACAED1D" w14:textId="77777777" w:rsidR="00D64983" w:rsidRPr="00B21325" w:rsidRDefault="00D64983" w:rsidP="258A875B">
      <w:bookmarkStart w:id="94" w:name="_waa7x7p9sv0y"/>
      <w:bookmarkEnd w:id="94"/>
    </w:p>
    <w:p w14:paraId="2A710C4A" w14:textId="02820811" w:rsidR="0018002A" w:rsidRPr="00B21325" w:rsidRDefault="0018002A" w:rsidP="0018002A">
      <w:pPr>
        <w:pStyle w:val="Heading4"/>
      </w:pPr>
      <w:r w:rsidRPr="00B21325">
        <w:lastRenderedPageBreak/>
        <w:t>Videos</w:t>
      </w:r>
    </w:p>
    <w:p w14:paraId="0B1904C4" w14:textId="1EE06FE5" w:rsidR="0018002A" w:rsidRPr="00B21325" w:rsidRDefault="6649F1DF">
      <w:r w:rsidRPr="00B21325">
        <w:t xml:space="preserve">Videos are a fundamental element of online and offline outreach. We are going to produce </w:t>
      </w:r>
      <w:r w:rsidRPr="00B21325">
        <w:rPr>
          <w:b/>
          <w:bCs/>
        </w:rPr>
        <w:t>up to 6 videos</w:t>
      </w:r>
      <w:r w:rsidRPr="00B21325">
        <w:t xml:space="preserve"> exploring the </w:t>
      </w:r>
      <w:proofErr w:type="spellStart"/>
      <w:r w:rsidRPr="00B21325">
        <w:t>DestinE</w:t>
      </w:r>
      <w:proofErr w:type="spellEnd"/>
      <w:r w:rsidRPr="00B21325">
        <w:t xml:space="preserve"> vision and the use cases coming out of the DEUC project. These videos will be between 2-5 minutes each and will be geared towards non-technical audiences. At least one of these videos will be a general introductory video for the </w:t>
      </w:r>
      <w:proofErr w:type="spellStart"/>
      <w:r w:rsidRPr="00B21325">
        <w:t>DestinE</w:t>
      </w:r>
      <w:proofErr w:type="spellEnd"/>
      <w:r w:rsidRPr="00B21325">
        <w:t xml:space="preserve"> initiative and the other 5 will be dedicated to showcasing the use cases and their impact.</w:t>
      </w:r>
    </w:p>
    <w:p w14:paraId="4A149873" w14:textId="3D3908E6" w:rsidR="258DDDEC" w:rsidRPr="00B21325" w:rsidRDefault="6956A25D" w:rsidP="733A2A24">
      <w:r w:rsidRPr="00B21325">
        <w:t>Videos will also play a crucial role in community engagement during events. In the digital age where attention spans are shorter, videos have the power to captivate and convey information more effectively than static images. By maximising the use of videos, we can create an immersive experience for participants and amplify the impact of event insights dissemination. Short video pills</w:t>
      </w:r>
      <w:proofErr w:type="gramStart"/>
      <w:r w:rsidRPr="00B21325">
        <w:t>, in particular, offer</w:t>
      </w:r>
      <w:proofErr w:type="gramEnd"/>
      <w:r w:rsidRPr="00B21325">
        <w:t xml:space="preserve"> an engaging and dynamic format that can quickly grab the audience attention during and even after the event. Whether it is introducing event sessions or sharing brief interviews with speakers, these video pills create event experiences that foster connection, inspire learning, and drive community engagement.</w:t>
      </w:r>
    </w:p>
    <w:p w14:paraId="02CB7117" w14:textId="1D78B464" w:rsidR="00213EF9" w:rsidRPr="00B21325" w:rsidRDefault="00213EF9" w:rsidP="733A2A24">
      <w:r w:rsidRPr="00B21325">
        <w:t xml:space="preserve">Based on the </w:t>
      </w:r>
      <w:r w:rsidR="00EE6FA2" w:rsidRPr="00B21325">
        <w:t>1</w:t>
      </w:r>
      <w:r w:rsidR="00EE6FA2" w:rsidRPr="00B21325">
        <w:rPr>
          <w:vertAlign w:val="superscript"/>
        </w:rPr>
        <w:t>st</w:t>
      </w:r>
      <w:r w:rsidR="00EE6FA2" w:rsidRPr="00B21325">
        <w:t xml:space="preserve"> round of use cases procured</w:t>
      </w:r>
      <w:r w:rsidR="00F40D2F" w:rsidRPr="00B21325">
        <w:t xml:space="preserve"> by ESA and </w:t>
      </w:r>
      <w:r w:rsidR="00C86B0B">
        <w:t>Starion</w:t>
      </w:r>
      <w:r w:rsidR="00F40D2F" w:rsidRPr="00B21325">
        <w:t xml:space="preserve">, </w:t>
      </w:r>
      <w:r w:rsidR="00AF1A04" w:rsidRPr="00B21325">
        <w:t xml:space="preserve">and to ensure that we can also produce videos for the later use cases, we plan to produce videos based on domains that </w:t>
      </w:r>
      <w:proofErr w:type="spellStart"/>
      <w:r w:rsidR="00AF1A04" w:rsidRPr="00B21325">
        <w:t>DestinE</w:t>
      </w:r>
      <w:proofErr w:type="spellEnd"/>
      <w:r w:rsidR="00AF1A04" w:rsidRPr="00B21325">
        <w:t xml:space="preserve"> can potentially impact</w:t>
      </w:r>
      <w:r w:rsidR="003F66F1" w:rsidRPr="00B21325">
        <w:t>. The 1</w:t>
      </w:r>
      <w:r w:rsidR="003F66F1" w:rsidRPr="00B21325">
        <w:rPr>
          <w:vertAlign w:val="superscript"/>
        </w:rPr>
        <w:t>st</w:t>
      </w:r>
      <w:r w:rsidR="003F66F1" w:rsidRPr="00B21325">
        <w:t xml:space="preserve"> batch of use cases can yield the first 3 videos. These can be expanded if use cases in the same domain are procured during the 2</w:t>
      </w:r>
      <w:r w:rsidR="003F66F1" w:rsidRPr="00B21325">
        <w:rPr>
          <w:vertAlign w:val="superscript"/>
        </w:rPr>
        <w:t>nd</w:t>
      </w:r>
      <w:r w:rsidR="003F66F1" w:rsidRPr="00B21325">
        <w:t xml:space="preserve"> round. Otherwise, we have allotted </w:t>
      </w:r>
      <w:r w:rsidR="005945BA" w:rsidRPr="00B21325">
        <w:t xml:space="preserve">two videos for other potential domains not already covered by the first round. </w:t>
      </w:r>
    </w:p>
    <w:p w14:paraId="54E0B941" w14:textId="524E0BB2" w:rsidR="333390FB" w:rsidRPr="00B21325" w:rsidRDefault="6649F1DF" w:rsidP="79FA88DD">
      <w:pPr>
        <w:rPr>
          <w:b/>
          <w:bCs/>
        </w:rPr>
      </w:pPr>
      <w:r w:rsidRPr="00B21325">
        <w:rPr>
          <w:b/>
          <w:bCs/>
        </w:rPr>
        <w:t>Timeline</w:t>
      </w:r>
    </w:p>
    <w:tbl>
      <w:tblPr>
        <w:tblStyle w:val="TableGrid"/>
        <w:tblW w:w="0" w:type="auto"/>
        <w:tblLayout w:type="fixed"/>
        <w:tblLook w:val="06A0" w:firstRow="1" w:lastRow="0" w:firstColumn="1" w:lastColumn="0" w:noHBand="1" w:noVBand="1"/>
      </w:tblPr>
      <w:tblGrid>
        <w:gridCol w:w="6205"/>
        <w:gridCol w:w="2811"/>
      </w:tblGrid>
      <w:tr w:rsidR="79FA88DD" w:rsidRPr="00B21325" w14:paraId="0384CF10" w14:textId="77777777" w:rsidTr="00D23C31">
        <w:trPr>
          <w:trHeight w:val="300"/>
        </w:trPr>
        <w:tc>
          <w:tcPr>
            <w:tcW w:w="6205" w:type="dxa"/>
          </w:tcPr>
          <w:p w14:paraId="501EDA8C" w14:textId="6D86A0ED" w:rsidR="333390FB" w:rsidRPr="00B21325" w:rsidRDefault="6649F1DF" w:rsidP="79FA88DD">
            <w:pPr>
              <w:rPr>
                <w:b/>
                <w:bCs/>
              </w:rPr>
            </w:pPr>
            <w:r w:rsidRPr="00B21325">
              <w:rPr>
                <w:b/>
                <w:bCs/>
              </w:rPr>
              <w:t>Topic</w:t>
            </w:r>
          </w:p>
        </w:tc>
        <w:tc>
          <w:tcPr>
            <w:tcW w:w="2811" w:type="dxa"/>
          </w:tcPr>
          <w:p w14:paraId="5A9D5BD6" w14:textId="149CCDA1" w:rsidR="333390FB" w:rsidRPr="00B21325" w:rsidRDefault="6649F1DF" w:rsidP="79FA88DD">
            <w:pPr>
              <w:rPr>
                <w:b/>
                <w:bCs/>
              </w:rPr>
            </w:pPr>
            <w:r w:rsidRPr="00B21325">
              <w:rPr>
                <w:b/>
                <w:bCs/>
              </w:rPr>
              <w:t>Date</w:t>
            </w:r>
          </w:p>
        </w:tc>
      </w:tr>
      <w:tr w:rsidR="79FA88DD" w:rsidRPr="00B21325" w14:paraId="2ED1F0B2" w14:textId="77777777" w:rsidTr="00D23C31">
        <w:trPr>
          <w:trHeight w:val="300"/>
        </w:trPr>
        <w:tc>
          <w:tcPr>
            <w:tcW w:w="6205" w:type="dxa"/>
          </w:tcPr>
          <w:p w14:paraId="246F03AC" w14:textId="18626DAA" w:rsidR="04E6CAC4" w:rsidRPr="00B21325" w:rsidRDefault="58183D23" w:rsidP="79FA88DD">
            <w:r w:rsidRPr="00B21325">
              <w:t>General promotional video</w:t>
            </w:r>
          </w:p>
        </w:tc>
        <w:tc>
          <w:tcPr>
            <w:tcW w:w="2811" w:type="dxa"/>
          </w:tcPr>
          <w:p w14:paraId="0C3BBADB" w14:textId="1276C2C7" w:rsidR="04E6CAC4" w:rsidRPr="00B21325" w:rsidRDefault="58183D23" w:rsidP="79FA88DD">
            <w:r w:rsidRPr="00B21325">
              <w:t>September 2023</w:t>
            </w:r>
            <w:r w:rsidR="00F13FDF" w:rsidRPr="00B21325">
              <w:t xml:space="preserve"> (delivered)</w:t>
            </w:r>
          </w:p>
        </w:tc>
      </w:tr>
      <w:tr w:rsidR="00213EF9" w:rsidRPr="00B21325" w14:paraId="15DDA271" w14:textId="77777777" w:rsidTr="00D23C31">
        <w:trPr>
          <w:trHeight w:val="300"/>
        </w:trPr>
        <w:tc>
          <w:tcPr>
            <w:tcW w:w="6205" w:type="dxa"/>
          </w:tcPr>
          <w:p w14:paraId="1EF4916E" w14:textId="0D313362" w:rsidR="00213EF9" w:rsidRPr="00B21325" w:rsidRDefault="00213EF9" w:rsidP="79FA88DD">
            <w:proofErr w:type="spellStart"/>
            <w:r w:rsidRPr="00B21325">
              <w:t>DestinE</w:t>
            </w:r>
            <w:proofErr w:type="spellEnd"/>
            <w:r w:rsidRPr="00B21325">
              <w:t xml:space="preserve"> for the Oceans (GFTS &amp; DESIDE)</w:t>
            </w:r>
          </w:p>
        </w:tc>
        <w:tc>
          <w:tcPr>
            <w:tcW w:w="2811" w:type="dxa"/>
            <w:vMerge w:val="restart"/>
          </w:tcPr>
          <w:p w14:paraId="61CF85E6" w14:textId="338CE2E3" w:rsidR="00213EF9" w:rsidRPr="00B21325" w:rsidRDefault="00213EF9" w:rsidP="79FA88DD">
            <w:r w:rsidRPr="00B21325">
              <w:t>March 2024</w:t>
            </w:r>
          </w:p>
        </w:tc>
      </w:tr>
      <w:tr w:rsidR="00213EF9" w:rsidRPr="00B21325" w14:paraId="4A1D72E2" w14:textId="77777777" w:rsidTr="00D23C31">
        <w:trPr>
          <w:trHeight w:val="300"/>
        </w:trPr>
        <w:tc>
          <w:tcPr>
            <w:tcW w:w="6205" w:type="dxa"/>
          </w:tcPr>
          <w:p w14:paraId="70AC831F" w14:textId="18BCB19B" w:rsidR="00213EF9" w:rsidRPr="00B21325" w:rsidRDefault="00213EF9" w:rsidP="79FA88DD">
            <w:proofErr w:type="spellStart"/>
            <w:r w:rsidRPr="00B21325">
              <w:t>DestinE</w:t>
            </w:r>
            <w:proofErr w:type="spellEnd"/>
            <w:r w:rsidRPr="00B21325">
              <w:t xml:space="preserve"> for our Cities (Urban Square &amp; CITYNEXUS)</w:t>
            </w:r>
          </w:p>
        </w:tc>
        <w:tc>
          <w:tcPr>
            <w:tcW w:w="2811" w:type="dxa"/>
            <w:vMerge/>
          </w:tcPr>
          <w:p w14:paraId="0A9F2438" w14:textId="3EE8DF5A" w:rsidR="00213EF9" w:rsidRPr="00B21325" w:rsidRDefault="00213EF9" w:rsidP="79FA88DD"/>
        </w:tc>
      </w:tr>
      <w:tr w:rsidR="00213EF9" w:rsidRPr="00B21325" w14:paraId="1FF3FF81" w14:textId="77777777" w:rsidTr="00D23C31">
        <w:trPr>
          <w:trHeight w:val="300"/>
        </w:trPr>
        <w:tc>
          <w:tcPr>
            <w:tcW w:w="6205" w:type="dxa"/>
          </w:tcPr>
          <w:p w14:paraId="6E515028" w14:textId="19F64281" w:rsidR="00213EF9" w:rsidRPr="00B21325" w:rsidRDefault="00213EF9" w:rsidP="79FA88DD">
            <w:proofErr w:type="spellStart"/>
            <w:r w:rsidRPr="00B21325">
              <w:t>DestinE</w:t>
            </w:r>
            <w:proofErr w:type="spellEnd"/>
            <w:r w:rsidRPr="00B21325">
              <w:t xml:space="preserve"> for Energy (DRE)</w:t>
            </w:r>
          </w:p>
        </w:tc>
        <w:tc>
          <w:tcPr>
            <w:tcW w:w="2811" w:type="dxa"/>
            <w:vMerge/>
          </w:tcPr>
          <w:p w14:paraId="1AD2F4FD" w14:textId="06CD6514" w:rsidR="00213EF9" w:rsidRPr="00B21325" w:rsidRDefault="00213EF9" w:rsidP="79FA88DD"/>
        </w:tc>
      </w:tr>
      <w:tr w:rsidR="00213EF9" w:rsidRPr="00B21325" w14:paraId="19D10199" w14:textId="77777777" w:rsidTr="00D23C31">
        <w:trPr>
          <w:trHeight w:val="300"/>
        </w:trPr>
        <w:tc>
          <w:tcPr>
            <w:tcW w:w="6205" w:type="dxa"/>
          </w:tcPr>
          <w:p w14:paraId="4006FC69" w14:textId="39C3CE4B" w:rsidR="00213EF9" w:rsidRPr="00B21325" w:rsidRDefault="00213EF9" w:rsidP="79FA88DD">
            <w:r w:rsidRPr="00B21325">
              <w:t>Fourth use case video</w:t>
            </w:r>
          </w:p>
        </w:tc>
        <w:tc>
          <w:tcPr>
            <w:tcW w:w="2811" w:type="dxa"/>
            <w:vMerge w:val="restart"/>
          </w:tcPr>
          <w:p w14:paraId="3D56F1CF" w14:textId="17621560" w:rsidR="00213EF9" w:rsidRPr="00B21325" w:rsidRDefault="0038059E" w:rsidP="79FA88DD">
            <w:r w:rsidRPr="00B21325">
              <w:t>June</w:t>
            </w:r>
            <w:r w:rsidR="00213EF9" w:rsidRPr="00B21325">
              <w:t xml:space="preserve"> 2024</w:t>
            </w:r>
          </w:p>
        </w:tc>
      </w:tr>
      <w:tr w:rsidR="00213EF9" w:rsidRPr="00B21325" w14:paraId="0FC15814" w14:textId="77777777" w:rsidTr="00D23C31">
        <w:trPr>
          <w:trHeight w:val="300"/>
        </w:trPr>
        <w:tc>
          <w:tcPr>
            <w:tcW w:w="6205" w:type="dxa"/>
          </w:tcPr>
          <w:p w14:paraId="243FBBB3" w14:textId="78EF2658" w:rsidR="00213EF9" w:rsidRPr="00B21325" w:rsidRDefault="00213EF9" w:rsidP="79FA88DD">
            <w:r w:rsidRPr="00B21325">
              <w:t>Fifth use case video</w:t>
            </w:r>
          </w:p>
        </w:tc>
        <w:tc>
          <w:tcPr>
            <w:tcW w:w="2811" w:type="dxa"/>
            <w:vMerge/>
          </w:tcPr>
          <w:p w14:paraId="0565DD39" w14:textId="10AB5A87" w:rsidR="00213EF9" w:rsidRPr="00B21325" w:rsidRDefault="00213EF9" w:rsidP="79FA88DD"/>
        </w:tc>
      </w:tr>
    </w:tbl>
    <w:p w14:paraId="3C419094" w14:textId="5A267D1A" w:rsidR="0018002A" w:rsidRPr="00B21325" w:rsidRDefault="0018002A" w:rsidP="0018002A">
      <w:pPr>
        <w:pStyle w:val="Heading4"/>
        <w:rPr>
          <w:shd w:val="clear" w:color="auto" w:fill="F4CCCC"/>
        </w:rPr>
      </w:pPr>
      <w:bookmarkStart w:id="95" w:name="_q2r0fu262hpc" w:colFirst="0" w:colLast="0"/>
      <w:bookmarkEnd w:id="95"/>
      <w:proofErr w:type="spellStart"/>
      <w:r w:rsidRPr="00B21325">
        <w:t>DestinE</w:t>
      </w:r>
      <w:proofErr w:type="spellEnd"/>
      <w:r w:rsidRPr="00B21325">
        <w:t xml:space="preserve"> Promotional Kit and other </w:t>
      </w:r>
      <w:proofErr w:type="gramStart"/>
      <w:r w:rsidRPr="00B21325">
        <w:t>Collaterals</w:t>
      </w:r>
      <w:proofErr w:type="gramEnd"/>
      <w:r w:rsidRPr="00B21325">
        <w:t xml:space="preserve"> </w:t>
      </w:r>
    </w:p>
    <w:p w14:paraId="50F3C401" w14:textId="6948AE69" w:rsidR="0018002A" w:rsidRPr="00B21325" w:rsidRDefault="0018002A" w:rsidP="0018002A">
      <w:r w:rsidRPr="00B21325">
        <w:t xml:space="preserve">To support the different organisations promoting the </w:t>
      </w:r>
      <w:proofErr w:type="spellStart"/>
      <w:r w:rsidRPr="00B21325">
        <w:t>DestinE</w:t>
      </w:r>
      <w:proofErr w:type="spellEnd"/>
      <w:r w:rsidRPr="00B21325">
        <w:t xml:space="preserve"> initiative, a general </w:t>
      </w:r>
      <w:proofErr w:type="spellStart"/>
      <w:r w:rsidRPr="00B21325">
        <w:t>DestinE</w:t>
      </w:r>
      <w:proofErr w:type="spellEnd"/>
      <w:r w:rsidRPr="00B21325">
        <w:t xml:space="preserve"> Promotional Kit </w:t>
      </w:r>
      <w:r w:rsidR="00C86AEB" w:rsidRPr="00B21325">
        <w:t>was</w:t>
      </w:r>
      <w:r w:rsidRPr="00B21325">
        <w:t xml:space="preserve"> developed. This </w:t>
      </w:r>
      <w:r w:rsidR="00C86AEB" w:rsidRPr="00B21325">
        <w:t>c</w:t>
      </w:r>
      <w:r w:rsidRPr="00B21325">
        <w:t>ontain</w:t>
      </w:r>
      <w:r w:rsidR="00C86AEB" w:rsidRPr="00B21325">
        <w:t>s</w:t>
      </w:r>
      <w:r w:rsidRPr="00B21325">
        <w:t xml:space="preserve"> the project’s general roll-up banner, stakeholder-focused flyers, a more detailed brochure, infographics, poster, slide deck, general video, </w:t>
      </w:r>
      <w:proofErr w:type="gramStart"/>
      <w:r w:rsidRPr="00B21325">
        <w:t>logo</w:t>
      </w:r>
      <w:proofErr w:type="gramEnd"/>
      <w:r w:rsidRPr="00B21325">
        <w:t xml:space="preserve"> and standard description will be provided to partners and made publicly available on the </w:t>
      </w:r>
      <w:proofErr w:type="spellStart"/>
      <w:r w:rsidRPr="00B21325">
        <w:t>DestinE</w:t>
      </w:r>
      <w:proofErr w:type="spellEnd"/>
      <w:r w:rsidRPr="00B21325">
        <w:t xml:space="preserve"> Community Portal.</w:t>
      </w:r>
    </w:p>
    <w:p w14:paraId="32B3480F" w14:textId="77777777" w:rsidR="0018002A" w:rsidRPr="00B21325" w:rsidRDefault="0018002A" w:rsidP="0018002A">
      <w:r w:rsidRPr="00B21325">
        <w:t xml:space="preserve">To enable this, a visual identity guidelines document has been prepared in collaboration with the </w:t>
      </w:r>
      <w:proofErr w:type="spellStart"/>
      <w:r w:rsidRPr="00B21325">
        <w:t>DestinE</w:t>
      </w:r>
      <w:proofErr w:type="spellEnd"/>
      <w:r w:rsidRPr="00B21325">
        <w:t xml:space="preserve"> Editorial Board. </w:t>
      </w:r>
    </w:p>
    <w:p w14:paraId="5A0C51AD" w14:textId="70DCD884" w:rsidR="38285ECC" w:rsidRPr="00B21325" w:rsidRDefault="38285ECC" w:rsidP="79FA88DD">
      <w:pPr>
        <w:rPr>
          <w:b/>
          <w:bCs/>
        </w:rPr>
      </w:pPr>
      <w:r w:rsidRPr="00B21325">
        <w:rPr>
          <w:b/>
          <w:bCs/>
        </w:rPr>
        <w:t>Timeline</w:t>
      </w:r>
      <w:r w:rsidR="3245FA8A" w:rsidRPr="00B21325">
        <w:rPr>
          <w:b/>
          <w:bCs/>
        </w:rPr>
        <w:t xml:space="preserve"> for delivery of promotional kit</w:t>
      </w:r>
    </w:p>
    <w:p w14:paraId="3F692DC8" w14:textId="12983002" w:rsidR="00C86AEB" w:rsidRPr="00B21325" w:rsidRDefault="00C86AEB" w:rsidP="79FA88DD">
      <w:r w:rsidRPr="00B21325">
        <w:lastRenderedPageBreak/>
        <w:t>Updates are periodically applied to the promotional kit and are recorded</w:t>
      </w:r>
      <w:r w:rsidR="00BC0B28" w:rsidRPr="00B21325">
        <w:t xml:space="preserve"> quarterly</w:t>
      </w:r>
      <w:r w:rsidRPr="00B21325">
        <w:t xml:space="preserve"> in the deliverable D4.2</w:t>
      </w:r>
      <w:r w:rsidR="00BC0B28" w:rsidRPr="00B21325">
        <w:t xml:space="preserve"> Promotion Package. </w:t>
      </w:r>
    </w:p>
    <w:p w14:paraId="22E03E4B" w14:textId="630AFE8D" w:rsidR="0018002A" w:rsidRPr="00B21325" w:rsidRDefault="0018002A" w:rsidP="0018002A">
      <w:pPr>
        <w:pStyle w:val="Heading4"/>
        <w:rPr>
          <w:shd w:val="clear" w:color="auto" w:fill="F4CCCC"/>
        </w:rPr>
      </w:pPr>
      <w:bookmarkStart w:id="96" w:name="_mm80jjgxc9tp" w:colFirst="0" w:colLast="0"/>
      <w:bookmarkEnd w:id="96"/>
      <w:r w:rsidRPr="00B21325">
        <w:t>Email and Newsletters</w:t>
      </w:r>
    </w:p>
    <w:p w14:paraId="3550E65A" w14:textId="37D44D5A" w:rsidR="0018002A" w:rsidRPr="00B21325" w:rsidRDefault="0018002A" w:rsidP="0018002A">
      <w:r w:rsidRPr="00B21325">
        <w:t xml:space="preserve">Email is seen as one of the most valuable channels of communication based on how it is used within this communication plan. Emails are only sent to individuals that have expressly requested to be informed of </w:t>
      </w:r>
      <w:proofErr w:type="spellStart"/>
      <w:r w:rsidRPr="00B21325">
        <w:t>DestinE</w:t>
      </w:r>
      <w:proofErr w:type="spellEnd"/>
      <w:r w:rsidRPr="00B21325">
        <w:t xml:space="preserve"> or the DEUC project’s developments and are gathered with full application of the GDPR requirements and hence it provides us with a direct one-on-one channel with each stakeholder individually. </w:t>
      </w:r>
    </w:p>
    <w:p w14:paraId="6377B5DE" w14:textId="0CDB869A" w:rsidR="0018002A" w:rsidRPr="00B21325" w:rsidRDefault="0A6A6B79">
      <w:r w:rsidRPr="00B21325">
        <w:t xml:space="preserve">Newsletters are sent using a branded template developed especially for the purpose, in line with </w:t>
      </w:r>
      <w:proofErr w:type="spellStart"/>
      <w:r w:rsidRPr="00B21325">
        <w:t>DestinE</w:t>
      </w:r>
      <w:proofErr w:type="spellEnd"/>
      <w:r w:rsidRPr="00B21325">
        <w:t xml:space="preserve"> branding. Aside from the regular quarterly newsletters, there might be special issues in case of particularly important deadlines or events. </w:t>
      </w:r>
    </w:p>
    <w:p w14:paraId="1D62D323" w14:textId="75B82105" w:rsidR="0A6A6B79" w:rsidRPr="00B21325" w:rsidRDefault="0A6A6B79" w:rsidP="79FA88DD">
      <w:r w:rsidRPr="00B21325">
        <w:t xml:space="preserve">The platform chosen for this is </w:t>
      </w:r>
      <w:proofErr w:type="spellStart"/>
      <w:r w:rsidRPr="00B21325">
        <w:t>Mailjet</w:t>
      </w:r>
      <w:proofErr w:type="spellEnd"/>
      <w:r w:rsidRPr="00B21325">
        <w:t xml:space="preserve">, as it is a reliable EU-based provider. A signup form is embedded </w:t>
      </w:r>
      <w:proofErr w:type="gramStart"/>
      <w:r w:rsidRPr="00B21325">
        <w:t>in</w:t>
      </w:r>
      <w:proofErr w:type="gramEnd"/>
      <w:r w:rsidRPr="00B21325">
        <w:t xml:space="preserve"> the website, to make it very easy for people to subscribe.</w:t>
      </w:r>
    </w:p>
    <w:p w14:paraId="08CCBB5B" w14:textId="66A83F46" w:rsidR="0018002A" w:rsidRPr="00B21325" w:rsidRDefault="0018002A" w:rsidP="0018002A">
      <w:pPr>
        <w:pStyle w:val="Heading4"/>
      </w:pPr>
      <w:bookmarkStart w:id="97" w:name="_s7l5myqz9y4h" w:colFirst="0" w:colLast="0"/>
      <w:bookmarkEnd w:id="97"/>
      <w:r w:rsidRPr="00B21325">
        <w:t xml:space="preserve">Press and </w:t>
      </w:r>
      <w:proofErr w:type="gramStart"/>
      <w:r w:rsidRPr="00B21325">
        <w:t>media</w:t>
      </w:r>
      <w:proofErr w:type="gramEnd"/>
    </w:p>
    <w:p w14:paraId="313C4A55" w14:textId="77777777" w:rsidR="0018002A" w:rsidRPr="00B21325" w:rsidRDefault="0018002A" w:rsidP="0018002A">
      <w:r w:rsidRPr="00B21325">
        <w:t xml:space="preserve">A Press Office is set-up to monitor the media coverage of the </w:t>
      </w:r>
      <w:proofErr w:type="spellStart"/>
      <w:r w:rsidRPr="00B21325">
        <w:t>DestinE</w:t>
      </w:r>
      <w:proofErr w:type="spellEnd"/>
      <w:r w:rsidRPr="00B21325">
        <w:t xml:space="preserve"> initiative. The press office will also connect any press inquiries to key spokespersons of the </w:t>
      </w:r>
      <w:proofErr w:type="spellStart"/>
      <w:r w:rsidRPr="00B21325">
        <w:t>DestinE</w:t>
      </w:r>
      <w:proofErr w:type="spellEnd"/>
      <w:r w:rsidRPr="00B21325">
        <w:t xml:space="preserve"> initiative. Spokespersons will be appointed based on each EE’s main scope of activities. The main goal of the press office will be to encourage as much coverage of the </w:t>
      </w:r>
      <w:proofErr w:type="spellStart"/>
      <w:r w:rsidRPr="00B21325">
        <w:t>DestinE</w:t>
      </w:r>
      <w:proofErr w:type="spellEnd"/>
      <w:r w:rsidRPr="00B21325">
        <w:t xml:space="preserve"> initiative in various third-party media outlets or channels. </w:t>
      </w:r>
    </w:p>
    <w:p w14:paraId="70FC6229" w14:textId="5F904881" w:rsidR="0018002A" w:rsidRPr="00B21325" w:rsidRDefault="0018002A" w:rsidP="0018002A">
      <w:pPr>
        <w:pStyle w:val="Heading4"/>
        <w:rPr>
          <w:shd w:val="clear" w:color="auto" w:fill="F4CCCC"/>
        </w:rPr>
      </w:pPr>
      <w:bookmarkStart w:id="98" w:name="_5elei1ex0tqy" w:colFirst="0" w:colLast="0"/>
      <w:bookmarkEnd w:id="98"/>
      <w:r w:rsidRPr="00B21325">
        <w:t>Social media</w:t>
      </w:r>
    </w:p>
    <w:p w14:paraId="71ACAC53" w14:textId="1706CD7A" w:rsidR="0018002A" w:rsidRPr="00B21325" w:rsidRDefault="0018002A" w:rsidP="0018002A">
      <w:r w:rsidRPr="00B21325">
        <w:t xml:space="preserve">At present, promotion of the </w:t>
      </w:r>
      <w:proofErr w:type="spellStart"/>
      <w:r w:rsidRPr="00B21325">
        <w:t>DestinE</w:t>
      </w:r>
      <w:proofErr w:type="spellEnd"/>
      <w:r w:rsidRPr="00B21325">
        <w:t xml:space="preserve"> initiative will be carried out through the EEs own social media channels. </w:t>
      </w:r>
      <w:r w:rsidR="001E396A" w:rsidRPr="00B21325">
        <w:t>For</w:t>
      </w:r>
      <w:r w:rsidRPr="00B21325">
        <w:t xml:space="preserve"> messaging specifically related to the DEUC project, ESA’s social media channels will be the prime social media channel to be used. </w:t>
      </w:r>
    </w:p>
    <w:p w14:paraId="085BEA09" w14:textId="77777777" w:rsidR="0018002A" w:rsidRPr="00B21325" w:rsidRDefault="0018002A" w:rsidP="0018002A">
      <w:r w:rsidRPr="00B21325">
        <w:t xml:space="preserve">The Editorial Board may decide to establish social media channels specifically tied to the Joint </w:t>
      </w:r>
      <w:proofErr w:type="spellStart"/>
      <w:r w:rsidRPr="00B21325">
        <w:t>DestinE</w:t>
      </w:r>
      <w:proofErr w:type="spellEnd"/>
      <w:r w:rsidRPr="00B21325">
        <w:t xml:space="preserve"> Website. </w:t>
      </w:r>
    </w:p>
    <w:p w14:paraId="492E14BD" w14:textId="7B057C23" w:rsidR="0018002A" w:rsidRPr="00B21325" w:rsidRDefault="0018002A" w:rsidP="00DB7632">
      <w:pPr>
        <w:pStyle w:val="Heading1"/>
      </w:pPr>
      <w:bookmarkStart w:id="99" w:name="_si5fc0hoeslc" w:colFirst="0" w:colLast="0"/>
      <w:bookmarkStart w:id="100" w:name="_Toc139297768"/>
      <w:bookmarkStart w:id="101" w:name="_Toc155973219"/>
      <w:bookmarkEnd w:id="99"/>
      <w:r w:rsidRPr="00B21325">
        <w:lastRenderedPageBreak/>
        <w:t>Monitoring</w:t>
      </w:r>
      <w:bookmarkEnd w:id="100"/>
      <w:bookmarkEnd w:id="101"/>
    </w:p>
    <w:p w14:paraId="07DE7CB7" w14:textId="77777777" w:rsidR="0018002A" w:rsidRPr="00B21325" w:rsidRDefault="0018002A" w:rsidP="0018002A">
      <w:pPr>
        <w:spacing w:before="240" w:after="240"/>
      </w:pPr>
      <w:r w:rsidRPr="00B21325">
        <w:t>Monitoring the implementation of the Communication and Engagement strategy is crucial to assess whether it is achieving its intended goals.</w:t>
      </w:r>
    </w:p>
    <w:p w14:paraId="7D633B17" w14:textId="33D7B4A1" w:rsidR="0018002A" w:rsidRPr="00B21325" w:rsidRDefault="0018002A" w:rsidP="0018002A">
      <w:pPr>
        <w:spacing w:before="240" w:after="240"/>
      </w:pPr>
      <w:r w:rsidRPr="00B21325">
        <w:t xml:space="preserve">Through various tools, </w:t>
      </w:r>
      <w:proofErr w:type="spellStart"/>
      <w:proofErr w:type="gramStart"/>
      <w:r w:rsidRPr="00B21325">
        <w:t>DestinE</w:t>
      </w:r>
      <w:proofErr w:type="spellEnd"/>
      <w:proofErr w:type="gramEnd"/>
      <w:r w:rsidRPr="00B21325">
        <w:t xml:space="preserve"> </w:t>
      </w:r>
      <w:r w:rsidR="003E454C" w:rsidRPr="00B21325">
        <w:t>is</w:t>
      </w:r>
      <w:r w:rsidRPr="00B21325">
        <w:t xml:space="preserve"> implement</w:t>
      </w:r>
      <w:r w:rsidR="003E454C" w:rsidRPr="00B21325">
        <w:t>ing</w:t>
      </w:r>
      <w:r w:rsidRPr="00B21325">
        <w:t xml:space="preserve"> a feedback loop that collects data from its website and social media channels to identify valuable insights, patterns, trends and challenges related to how the community interacts with these channels that will ultimately allow </w:t>
      </w:r>
      <w:proofErr w:type="spellStart"/>
      <w:r w:rsidRPr="00B21325">
        <w:t>DestinE</w:t>
      </w:r>
      <w:proofErr w:type="spellEnd"/>
      <w:r w:rsidRPr="00B21325">
        <w:t xml:space="preserve"> to investigate and implement the adjustments needed to improve the effectiveness of its strategy. </w:t>
      </w:r>
    </w:p>
    <w:p w14:paraId="62DECD8D" w14:textId="7539490B" w:rsidR="0018002A" w:rsidRPr="00B21325" w:rsidRDefault="0018002A" w:rsidP="0018002A">
      <w:pPr>
        <w:spacing w:before="240" w:after="240"/>
      </w:pPr>
      <w:r w:rsidRPr="00B21325">
        <w:t xml:space="preserve">To effectively monitor the implementation of the current strategy the following tools </w:t>
      </w:r>
      <w:r w:rsidR="003E454C" w:rsidRPr="00B21325">
        <w:t>are being implemented</w:t>
      </w:r>
      <w:r w:rsidRPr="00B21325">
        <w:t xml:space="preserve">. </w:t>
      </w:r>
    </w:p>
    <w:p w14:paraId="18807F27" w14:textId="1C783B1C" w:rsidR="0018002A" w:rsidRPr="00B21325" w:rsidRDefault="0018002A" w:rsidP="00447A9D">
      <w:pPr>
        <w:pStyle w:val="Heading2"/>
      </w:pPr>
      <w:bookmarkStart w:id="102" w:name="_y34921tiw7pu" w:colFirst="0" w:colLast="0"/>
      <w:bookmarkEnd w:id="102"/>
      <w:r w:rsidRPr="00B21325">
        <w:t xml:space="preserve"> </w:t>
      </w:r>
      <w:bookmarkStart w:id="103" w:name="_Toc139297769"/>
      <w:bookmarkStart w:id="104" w:name="_Toc155973220"/>
      <w:r w:rsidRPr="00B21325">
        <w:t>KPIs dashboard</w:t>
      </w:r>
      <w:bookmarkEnd w:id="103"/>
      <w:bookmarkEnd w:id="104"/>
    </w:p>
    <w:p w14:paraId="149AC859" w14:textId="77777777" w:rsidR="0018002A" w:rsidRPr="00B21325" w:rsidRDefault="0018002A" w:rsidP="0018002A">
      <w:r w:rsidRPr="00B21325">
        <w:t>To measure the website and social media activities, a Google Looker studio dashboard will be created.</w:t>
      </w:r>
    </w:p>
    <w:p w14:paraId="1104B542" w14:textId="77777777" w:rsidR="0018002A" w:rsidRPr="00B21325" w:rsidRDefault="0018002A" w:rsidP="0018002A">
      <w:r w:rsidRPr="00B21325">
        <w:t>Google Looker Studio is a business intelligence and analytics platform that allows users to easily access, analyse, and visualise their data through a user-friendly interface by creating and sharing dashboards and reports.</w:t>
      </w:r>
    </w:p>
    <w:p w14:paraId="7CAA5DEB" w14:textId="77777777" w:rsidR="0018002A" w:rsidRPr="00B21325" w:rsidRDefault="0018002A" w:rsidP="0018002A">
      <w:r w:rsidRPr="00B21325">
        <w:t xml:space="preserve">With Google Looker Studio, </w:t>
      </w:r>
      <w:proofErr w:type="spellStart"/>
      <w:proofErr w:type="gramStart"/>
      <w:r w:rsidRPr="00B21325">
        <w:t>DestinE</w:t>
      </w:r>
      <w:proofErr w:type="spellEnd"/>
      <w:proofErr w:type="gramEnd"/>
      <w:r w:rsidRPr="00B21325">
        <w:t xml:space="preserve"> will be able to:</w:t>
      </w:r>
    </w:p>
    <w:p w14:paraId="2EE20260" w14:textId="77777777" w:rsidR="0018002A" w:rsidRPr="00B21325" w:rsidRDefault="0018002A" w:rsidP="00052CC7">
      <w:pPr>
        <w:numPr>
          <w:ilvl w:val="0"/>
          <w:numId w:val="35"/>
        </w:numPr>
        <w:spacing w:after="0"/>
        <w:jc w:val="left"/>
      </w:pPr>
      <w:r w:rsidRPr="00B21325">
        <w:rPr>
          <w:b/>
        </w:rPr>
        <w:t>Easy data exploration</w:t>
      </w:r>
      <w:r w:rsidRPr="00B21325">
        <w:t>: Explore its data quickly and easily, without the need for complex queries or coding.</w:t>
      </w:r>
    </w:p>
    <w:p w14:paraId="2F81D60C" w14:textId="77777777" w:rsidR="0018002A" w:rsidRPr="00B21325" w:rsidRDefault="0018002A" w:rsidP="00052CC7">
      <w:pPr>
        <w:numPr>
          <w:ilvl w:val="0"/>
          <w:numId w:val="35"/>
        </w:numPr>
        <w:spacing w:after="0"/>
        <w:jc w:val="left"/>
      </w:pPr>
      <w:r w:rsidRPr="00B21325">
        <w:rPr>
          <w:b/>
        </w:rPr>
        <w:t>Collaborative analytics</w:t>
      </w:r>
      <w:r w:rsidRPr="00B21325">
        <w:t>: Collaborate on data analysis and share insights internally with the consortium to improve decision-making.</w:t>
      </w:r>
    </w:p>
    <w:p w14:paraId="6BA1053A" w14:textId="7178A128" w:rsidR="0018002A" w:rsidRPr="00B21325" w:rsidRDefault="0018002A" w:rsidP="00052CC7">
      <w:pPr>
        <w:numPr>
          <w:ilvl w:val="0"/>
          <w:numId w:val="35"/>
        </w:numPr>
        <w:spacing w:after="0"/>
        <w:jc w:val="left"/>
      </w:pPr>
      <w:r w:rsidRPr="00B21325">
        <w:rPr>
          <w:b/>
        </w:rPr>
        <w:t>Customisable dashboards</w:t>
      </w:r>
      <w:r w:rsidRPr="00B21325">
        <w:t xml:space="preserve">: Build and share dashboards tailored to track the specific KPIs of each campaign. </w:t>
      </w:r>
    </w:p>
    <w:p w14:paraId="1B526CC5" w14:textId="3BCB82C7" w:rsidR="0018002A" w:rsidRPr="00B21325" w:rsidRDefault="0018002A" w:rsidP="00447A9D">
      <w:pPr>
        <w:pStyle w:val="Heading2"/>
      </w:pPr>
      <w:bookmarkStart w:id="105" w:name="_w46zugyg7cwu" w:colFirst="0" w:colLast="0"/>
      <w:bookmarkStart w:id="106" w:name="_Toc139297770"/>
      <w:bookmarkStart w:id="107" w:name="_Toc155973221"/>
      <w:bookmarkEnd w:id="105"/>
      <w:proofErr w:type="spellStart"/>
      <w:r w:rsidRPr="00B21325">
        <w:t>Matomo</w:t>
      </w:r>
      <w:proofErr w:type="spellEnd"/>
      <w:r w:rsidRPr="00B21325">
        <w:t xml:space="preserve"> analytics</w:t>
      </w:r>
      <w:bookmarkEnd w:id="106"/>
      <w:bookmarkEnd w:id="107"/>
      <w:r w:rsidRPr="00B21325">
        <w:t xml:space="preserve"> </w:t>
      </w:r>
    </w:p>
    <w:p w14:paraId="2313CD37" w14:textId="1983A1E1" w:rsidR="0018002A" w:rsidRPr="00B21325" w:rsidRDefault="0018002A" w:rsidP="0018002A">
      <w:proofErr w:type="spellStart"/>
      <w:r w:rsidRPr="00B21325">
        <w:t>Matomo</w:t>
      </w:r>
      <w:proofErr w:type="spellEnd"/>
      <w:r w:rsidRPr="00B21325">
        <w:t xml:space="preserve"> is a web analytics platform that offers businesses complete control over their data. It is open-source software that provides a range of features to help companies understand their website traffic, user behaviour, and conversion rates. </w:t>
      </w:r>
      <w:proofErr w:type="spellStart"/>
      <w:r w:rsidRPr="00B21325">
        <w:t>Matomo</w:t>
      </w:r>
      <w:proofErr w:type="spellEnd"/>
      <w:r w:rsidRPr="00B21325">
        <w:t xml:space="preserve"> analytics is designed to give businesses the data they need to make informed decisions about their online strategy.</w:t>
      </w:r>
    </w:p>
    <w:p w14:paraId="49B48CC6" w14:textId="77777777" w:rsidR="0018002A" w:rsidRPr="00B21325" w:rsidRDefault="0018002A" w:rsidP="0018002A">
      <w:r w:rsidRPr="00B21325">
        <w:t xml:space="preserve">With </w:t>
      </w:r>
      <w:proofErr w:type="spellStart"/>
      <w:r w:rsidRPr="00B21325">
        <w:t>Matomo</w:t>
      </w:r>
      <w:proofErr w:type="spellEnd"/>
      <w:r w:rsidRPr="00B21325">
        <w:t xml:space="preserve"> analytics, </w:t>
      </w:r>
      <w:proofErr w:type="spellStart"/>
      <w:proofErr w:type="gramStart"/>
      <w:r w:rsidRPr="00B21325">
        <w:t>DestinE</w:t>
      </w:r>
      <w:proofErr w:type="spellEnd"/>
      <w:proofErr w:type="gramEnd"/>
      <w:r w:rsidRPr="00B21325">
        <w:t xml:space="preserve"> will be able to: </w:t>
      </w:r>
    </w:p>
    <w:p w14:paraId="2E8960F2" w14:textId="77777777" w:rsidR="0018002A" w:rsidRPr="00B21325" w:rsidRDefault="0018002A" w:rsidP="00052CC7">
      <w:pPr>
        <w:numPr>
          <w:ilvl w:val="0"/>
          <w:numId w:val="20"/>
        </w:numPr>
        <w:spacing w:after="0"/>
        <w:jc w:val="left"/>
      </w:pPr>
      <w:r w:rsidRPr="00B21325">
        <w:rPr>
          <w:b/>
        </w:rPr>
        <w:t>Complete data ownership</w:t>
      </w:r>
      <w:r w:rsidRPr="00B21325">
        <w:t xml:space="preserve">: </w:t>
      </w:r>
      <w:proofErr w:type="spellStart"/>
      <w:r w:rsidRPr="00B21325">
        <w:t>DestinE</w:t>
      </w:r>
      <w:proofErr w:type="spellEnd"/>
      <w:r w:rsidRPr="00B21325">
        <w:t xml:space="preserve"> will have complete ownership and control over its data ensuring complete privacy and security. </w:t>
      </w:r>
    </w:p>
    <w:p w14:paraId="6758F5A9" w14:textId="77777777" w:rsidR="0018002A" w:rsidRPr="00B21325" w:rsidRDefault="0018002A" w:rsidP="00052CC7">
      <w:pPr>
        <w:numPr>
          <w:ilvl w:val="0"/>
          <w:numId w:val="20"/>
        </w:numPr>
        <w:spacing w:after="0"/>
        <w:jc w:val="left"/>
      </w:pPr>
      <w:r w:rsidRPr="00B21325">
        <w:rPr>
          <w:b/>
        </w:rPr>
        <w:t>Customisable dashboards</w:t>
      </w:r>
      <w:r w:rsidRPr="00B21325">
        <w:t xml:space="preserve">: </w:t>
      </w:r>
      <w:proofErr w:type="spellStart"/>
      <w:r w:rsidRPr="00B21325">
        <w:t>Matomo</w:t>
      </w:r>
      <w:proofErr w:type="spellEnd"/>
      <w:r w:rsidRPr="00B21325">
        <w:t xml:space="preserve"> Analytics offers customisable dashboards that will allow </w:t>
      </w:r>
      <w:proofErr w:type="spellStart"/>
      <w:r w:rsidRPr="00B21325">
        <w:t>DestinE</w:t>
      </w:r>
      <w:proofErr w:type="spellEnd"/>
      <w:r w:rsidRPr="00B21325">
        <w:t xml:space="preserve"> to create its own reports and visualisations to better understand website traffic and user behaviour.</w:t>
      </w:r>
    </w:p>
    <w:p w14:paraId="5AD534C0" w14:textId="77777777" w:rsidR="0018002A" w:rsidRPr="00B21325" w:rsidRDefault="0018002A" w:rsidP="00052CC7">
      <w:pPr>
        <w:numPr>
          <w:ilvl w:val="0"/>
          <w:numId w:val="20"/>
        </w:numPr>
        <w:spacing w:after="0"/>
        <w:jc w:val="left"/>
      </w:pPr>
      <w:r w:rsidRPr="00B21325">
        <w:rPr>
          <w:b/>
        </w:rPr>
        <w:t>Real-time tracking</w:t>
      </w:r>
      <w:r w:rsidRPr="00B21325">
        <w:t xml:space="preserve">: </w:t>
      </w:r>
      <w:proofErr w:type="spellStart"/>
      <w:r w:rsidRPr="00B21325">
        <w:t>Matomo</w:t>
      </w:r>
      <w:proofErr w:type="spellEnd"/>
      <w:r w:rsidRPr="00B21325">
        <w:t xml:space="preserve"> analytics tracks website traffic in real time, providing </w:t>
      </w:r>
      <w:proofErr w:type="spellStart"/>
      <w:r w:rsidRPr="00B21325">
        <w:t>DestinE</w:t>
      </w:r>
      <w:proofErr w:type="spellEnd"/>
      <w:r w:rsidRPr="00B21325">
        <w:t xml:space="preserve"> with up-to-date information about its website visitors and their behaviour.</w:t>
      </w:r>
    </w:p>
    <w:p w14:paraId="40559A38" w14:textId="77777777" w:rsidR="0018002A" w:rsidRPr="00B21325" w:rsidRDefault="0018002A" w:rsidP="00052CC7">
      <w:pPr>
        <w:numPr>
          <w:ilvl w:val="0"/>
          <w:numId w:val="20"/>
        </w:numPr>
        <w:spacing w:after="0"/>
        <w:jc w:val="left"/>
      </w:pPr>
      <w:r w:rsidRPr="00B21325">
        <w:rPr>
          <w:b/>
        </w:rPr>
        <w:lastRenderedPageBreak/>
        <w:t>GDPR compliance</w:t>
      </w:r>
      <w:r w:rsidRPr="00B21325">
        <w:t xml:space="preserve">: </w:t>
      </w:r>
      <w:proofErr w:type="spellStart"/>
      <w:r w:rsidRPr="00B21325">
        <w:t>Matomo</w:t>
      </w:r>
      <w:proofErr w:type="spellEnd"/>
      <w:r w:rsidRPr="00B21325">
        <w:t xml:space="preserve"> Analytics is GDPR compliant, ensuring that </w:t>
      </w:r>
      <w:proofErr w:type="spellStart"/>
      <w:proofErr w:type="gramStart"/>
      <w:r w:rsidRPr="00B21325">
        <w:t>DestinE</w:t>
      </w:r>
      <w:proofErr w:type="spellEnd"/>
      <w:proofErr w:type="gramEnd"/>
      <w:r w:rsidRPr="00B21325">
        <w:t xml:space="preserve"> can collect and use data in a way that is compliant with the EU's General Data Protection Regulation (GDPR). </w:t>
      </w:r>
    </w:p>
    <w:p w14:paraId="2F0A2279" w14:textId="77777777" w:rsidR="0018002A" w:rsidRPr="00B21325" w:rsidRDefault="0018002A" w:rsidP="00052CC7">
      <w:pPr>
        <w:numPr>
          <w:ilvl w:val="0"/>
          <w:numId w:val="20"/>
        </w:numPr>
        <w:spacing w:after="0"/>
        <w:jc w:val="left"/>
      </w:pPr>
      <w:r w:rsidRPr="00B21325">
        <w:rPr>
          <w:b/>
        </w:rPr>
        <w:t>Customisable tracking</w:t>
      </w:r>
      <w:r w:rsidRPr="00B21325">
        <w:t xml:space="preserve">: </w:t>
      </w:r>
      <w:proofErr w:type="spellStart"/>
      <w:r w:rsidRPr="00B21325">
        <w:t>DestinE</w:t>
      </w:r>
      <w:proofErr w:type="spellEnd"/>
      <w:r w:rsidRPr="00B21325">
        <w:t xml:space="preserve"> will be able to customise its tracking settings to ensure that it is collecting the data needed to make informed decisions. </w:t>
      </w:r>
    </w:p>
    <w:p w14:paraId="32D9446A" w14:textId="69E603A3" w:rsidR="0018002A" w:rsidRPr="00B21325" w:rsidRDefault="0018002A" w:rsidP="00447A9D">
      <w:pPr>
        <w:pStyle w:val="Heading2"/>
      </w:pPr>
      <w:bookmarkStart w:id="108" w:name="_5ayo1j33m9ff" w:colFirst="0" w:colLast="0"/>
      <w:bookmarkStart w:id="109" w:name="_Toc139297771"/>
      <w:bookmarkStart w:id="110" w:name="_Toc155973222"/>
      <w:bookmarkEnd w:id="108"/>
      <w:r w:rsidRPr="00B21325">
        <w:t>Community database</w:t>
      </w:r>
      <w:bookmarkEnd w:id="109"/>
      <w:bookmarkEnd w:id="110"/>
    </w:p>
    <w:p w14:paraId="46348F69" w14:textId="69122807" w:rsidR="0018002A" w:rsidRPr="00B21325" w:rsidRDefault="0018002A" w:rsidP="001E396A">
      <w:r w:rsidRPr="00B21325">
        <w:t xml:space="preserve">A database of </w:t>
      </w:r>
      <w:proofErr w:type="spellStart"/>
      <w:r w:rsidRPr="00B21325">
        <w:t>DestinE</w:t>
      </w:r>
      <w:proofErr w:type="spellEnd"/>
      <w:r w:rsidRPr="00B21325">
        <w:t xml:space="preserve"> community members, or individuals that are actively contributing to the Destination Earth initiative or who have requested to be informed of the initiative’s developments</w:t>
      </w:r>
      <w:r w:rsidR="002E032C" w:rsidRPr="00B21325">
        <w:t>, or users</w:t>
      </w:r>
      <w:r w:rsidR="00C03EA2" w:rsidRPr="00B21325">
        <w:t xml:space="preserve"> of the components</w:t>
      </w:r>
      <w:r w:rsidRPr="00B21325">
        <w:t xml:space="preserve">, </w:t>
      </w:r>
      <w:r w:rsidR="006C582A" w:rsidRPr="00B21325">
        <w:t>is</w:t>
      </w:r>
      <w:r w:rsidRPr="00B21325">
        <w:t xml:space="preserve"> stored safely within the repository of the DEUC project. This community is accessible only to the data controllers as indicated in the Destination Earth Joint Website Privacy Policy. This community database </w:t>
      </w:r>
      <w:r w:rsidR="006C582A" w:rsidRPr="00B21325">
        <w:t>is being</w:t>
      </w:r>
      <w:r w:rsidRPr="00B21325">
        <w:t xml:space="preserve"> used to track the growth of the </w:t>
      </w:r>
      <w:proofErr w:type="spellStart"/>
      <w:r w:rsidRPr="00B21325">
        <w:t>DestinE</w:t>
      </w:r>
      <w:proofErr w:type="spellEnd"/>
      <w:r w:rsidRPr="00B21325">
        <w:t xml:space="preserve"> Community. </w:t>
      </w:r>
      <w:bookmarkStart w:id="111" w:name="_96hr1376koqm" w:colFirst="0" w:colLast="0"/>
      <w:bookmarkEnd w:id="111"/>
    </w:p>
    <w:p w14:paraId="2A41D53D" w14:textId="55AE330F" w:rsidR="00B05186" w:rsidRPr="00B21325" w:rsidRDefault="00B05186" w:rsidP="001E396A">
      <w:r w:rsidRPr="00B21325">
        <w:t xml:space="preserve">With new </w:t>
      </w:r>
      <w:proofErr w:type="spellStart"/>
      <w:r w:rsidRPr="00B21325">
        <w:t>Dest</w:t>
      </w:r>
      <w:r w:rsidR="00C740A7" w:rsidRPr="00B21325">
        <w:t>inE</w:t>
      </w:r>
      <w:proofErr w:type="spellEnd"/>
      <w:r w:rsidR="00C740A7" w:rsidRPr="00B21325">
        <w:t xml:space="preserve"> user interfaces expected to be </w:t>
      </w:r>
      <w:r w:rsidR="001A7914" w:rsidRPr="00B21325">
        <w:t>brought forward through the launch of the different components</w:t>
      </w:r>
      <w:r w:rsidR="0068202B" w:rsidRPr="00B21325">
        <w:t xml:space="preserve"> for public access</w:t>
      </w:r>
      <w:r w:rsidR="001A7914" w:rsidRPr="00B21325">
        <w:t xml:space="preserve">, this means new </w:t>
      </w:r>
      <w:proofErr w:type="spellStart"/>
      <w:r w:rsidR="001A7914" w:rsidRPr="00B21325">
        <w:t>DestinE</w:t>
      </w:r>
      <w:proofErr w:type="spellEnd"/>
      <w:r w:rsidR="001A7914" w:rsidRPr="00B21325">
        <w:t xml:space="preserve"> community members </w:t>
      </w:r>
      <w:r w:rsidR="007E71B2" w:rsidRPr="00B21325">
        <w:t xml:space="preserve">as defined above may be </w:t>
      </w:r>
      <w:r w:rsidR="005A0289" w:rsidRPr="00B21325">
        <w:t xml:space="preserve">gathered in the respective </w:t>
      </w:r>
      <w:proofErr w:type="spellStart"/>
      <w:r w:rsidR="005A0289" w:rsidRPr="00B21325">
        <w:t>DestinE</w:t>
      </w:r>
      <w:proofErr w:type="spellEnd"/>
      <w:r w:rsidR="005A0289" w:rsidRPr="00B21325">
        <w:t xml:space="preserve"> component databases</w:t>
      </w:r>
      <w:r w:rsidR="0003367A" w:rsidRPr="00B21325">
        <w:t xml:space="preserve"> not under the control of the DEUC project</w:t>
      </w:r>
      <w:r w:rsidR="005A0289" w:rsidRPr="00B21325">
        <w:t xml:space="preserve">. </w:t>
      </w:r>
      <w:r w:rsidR="00657DB6" w:rsidRPr="00B21325">
        <w:t xml:space="preserve">The DEUC project, to be able to track the achievement of the new ambitions of the Community Building and Management Strategy (i.e., </w:t>
      </w:r>
      <w:r w:rsidR="00626768" w:rsidRPr="00B21325">
        <w:t xml:space="preserve">expansion of the original target from 400 community members by </w:t>
      </w:r>
      <w:proofErr w:type="spellStart"/>
      <w:r w:rsidR="00626768" w:rsidRPr="00B21325">
        <w:t>mid 2024</w:t>
      </w:r>
      <w:proofErr w:type="spellEnd"/>
      <w:r w:rsidR="00626768" w:rsidRPr="00B21325">
        <w:t xml:space="preserve"> to 5000 by end of 2024</w:t>
      </w:r>
      <w:r w:rsidR="00657DB6" w:rsidRPr="00B21325">
        <w:t>)</w:t>
      </w:r>
      <w:r w:rsidR="00271AA9" w:rsidRPr="00B21325">
        <w:t xml:space="preserve"> will attempt to </w:t>
      </w:r>
      <w:r w:rsidR="000D09EA" w:rsidRPr="00B21325">
        <w:t xml:space="preserve">gather data on </w:t>
      </w:r>
      <w:proofErr w:type="spellStart"/>
      <w:r w:rsidR="0003367A" w:rsidRPr="00B21325">
        <w:t>DestinE</w:t>
      </w:r>
      <w:proofErr w:type="spellEnd"/>
      <w:r w:rsidR="0003367A" w:rsidRPr="00B21325">
        <w:t xml:space="preserve"> </w:t>
      </w:r>
      <w:r w:rsidR="000D09EA" w:rsidRPr="00B21325">
        <w:t>users</w:t>
      </w:r>
      <w:r w:rsidR="0003367A" w:rsidRPr="00B21325">
        <w:t xml:space="preserve">. </w:t>
      </w:r>
    </w:p>
    <w:p w14:paraId="696E998A" w14:textId="3C384DFA" w:rsidR="0018002A" w:rsidRPr="00B21325" w:rsidRDefault="0018002A" w:rsidP="00DB7632">
      <w:pPr>
        <w:pStyle w:val="Heading1"/>
      </w:pPr>
      <w:bookmarkStart w:id="112" w:name="_5vghbid40yk" w:colFirst="0" w:colLast="0"/>
      <w:bookmarkStart w:id="113" w:name="_Toc139297772"/>
      <w:bookmarkStart w:id="114" w:name="_Toc155973223"/>
      <w:bookmarkEnd w:id="112"/>
      <w:r w:rsidRPr="00B21325">
        <w:lastRenderedPageBreak/>
        <w:t>Conclusions and next steps</w:t>
      </w:r>
      <w:bookmarkEnd w:id="113"/>
      <w:bookmarkEnd w:id="114"/>
      <w:r w:rsidRPr="00B21325">
        <w:t xml:space="preserve"> </w:t>
      </w:r>
    </w:p>
    <w:p w14:paraId="0B8D9093" w14:textId="78967965" w:rsidR="0018002A" w:rsidRPr="00B21325" w:rsidRDefault="7C45F27A" w:rsidP="0018002A">
      <w:r w:rsidRPr="00B21325">
        <w:t>The DEUC project’s Community Building and Management Strategy and Workplan</w:t>
      </w:r>
      <w:r w:rsidR="0018002A" w:rsidRPr="00B21325" w:rsidDel="7C45F27A">
        <w:t xml:space="preserve"> </w:t>
      </w:r>
      <w:r w:rsidRPr="00B21325">
        <w:t xml:space="preserve">provides </w:t>
      </w:r>
      <w:r w:rsidR="0003367A" w:rsidRPr="00B21325">
        <w:t xml:space="preserve">a </w:t>
      </w:r>
      <w:r w:rsidRPr="00B21325">
        <w:t xml:space="preserve">strategy and implementation plan on growing the community of potential users, co-creators, </w:t>
      </w:r>
      <w:proofErr w:type="gramStart"/>
      <w:r w:rsidRPr="00B21325">
        <w:t>supporters</w:t>
      </w:r>
      <w:proofErr w:type="gramEnd"/>
      <w:r w:rsidRPr="00B21325">
        <w:t xml:space="preserve"> and observers of </w:t>
      </w:r>
      <w:proofErr w:type="spellStart"/>
      <w:r w:rsidRPr="00B21325">
        <w:t>DestinE</w:t>
      </w:r>
      <w:proofErr w:type="spellEnd"/>
      <w:r w:rsidRPr="00B21325">
        <w:t xml:space="preserve">. This document is the first snapshot and baseline for these activities. </w:t>
      </w:r>
    </w:p>
    <w:p w14:paraId="50F00555" w14:textId="2AFC5FD3" w:rsidR="0018002A" w:rsidRPr="00B21325" w:rsidRDefault="7C45F27A" w:rsidP="0018002A">
      <w:r w:rsidRPr="00B21325">
        <w:t xml:space="preserve">The CBMS covers the strategy for growing the </w:t>
      </w:r>
      <w:proofErr w:type="spellStart"/>
      <w:r w:rsidRPr="00B21325">
        <w:t>DestinE</w:t>
      </w:r>
      <w:proofErr w:type="spellEnd"/>
      <w:r w:rsidRPr="00B21325">
        <w:t xml:space="preserve"> community as well as the communication and engagement activities planned. </w:t>
      </w:r>
      <w:r w:rsidR="2ED573A5" w:rsidRPr="00B21325">
        <w:t>As envisioned a</w:t>
      </w:r>
      <w:r w:rsidRPr="00B21325">
        <w:t xml:space="preserve">fter its first publication, this plan </w:t>
      </w:r>
      <w:r w:rsidR="6DF0C0F7" w:rsidRPr="00B21325">
        <w:t>continues</w:t>
      </w:r>
      <w:r w:rsidRPr="00B21325">
        <w:t xml:space="preserve"> to be a live or working document that is updated based on the development of the DEUC project and the </w:t>
      </w:r>
      <w:proofErr w:type="spellStart"/>
      <w:r w:rsidRPr="00B21325">
        <w:t>DestinE</w:t>
      </w:r>
      <w:proofErr w:type="spellEnd"/>
      <w:r w:rsidRPr="00B21325">
        <w:t xml:space="preserve"> initiative. </w:t>
      </w:r>
    </w:p>
    <w:bookmarkEnd w:id="86"/>
    <w:p w14:paraId="3B1925E4" w14:textId="26328C0B" w:rsidR="55282A93" w:rsidRDefault="55282A93" w:rsidP="528A5262">
      <w:r w:rsidRPr="00B21325">
        <w:t xml:space="preserve">Although the scope of this document is limited to the ESA-funded DEUC project, and other similar efforts </w:t>
      </w:r>
      <w:r w:rsidR="17299A5F" w:rsidRPr="00B21325">
        <w:t xml:space="preserve">were in place by the other </w:t>
      </w:r>
      <w:proofErr w:type="spellStart"/>
      <w:r w:rsidR="17299A5F" w:rsidRPr="00B21325">
        <w:t>DestinE</w:t>
      </w:r>
      <w:proofErr w:type="spellEnd"/>
      <w:r w:rsidR="17299A5F" w:rsidRPr="00B21325">
        <w:t xml:space="preserve"> entrusted entities, before the introduction of this strategy,</w:t>
      </w:r>
      <w:r w:rsidRPr="00B21325">
        <w:t xml:space="preserve"> it is recommended t</w:t>
      </w:r>
      <w:r w:rsidR="53954BB7" w:rsidRPr="00B21325">
        <w:t>hat th</w:t>
      </w:r>
      <w:r w:rsidR="35AC54A9" w:rsidRPr="00B21325">
        <w:t>is document sets the foundation to</w:t>
      </w:r>
      <w:r w:rsidRPr="00B21325">
        <w:t xml:space="preserve"> converge towar</w:t>
      </w:r>
      <w:r w:rsidR="50E64678" w:rsidRPr="00B21325">
        <w:t>ds a coordinated</w:t>
      </w:r>
      <w:r w:rsidRPr="00B21325">
        <w:t xml:space="preserve"> approach by Phase 2.</w:t>
      </w:r>
    </w:p>
    <w:p w14:paraId="3282DDFA" w14:textId="01EB71A6" w:rsidR="002F41D3" w:rsidRDefault="002F41D3">
      <w:pPr>
        <w:spacing w:after="200"/>
        <w:jc w:val="left"/>
      </w:pPr>
      <w:r>
        <w:br w:type="page"/>
      </w:r>
    </w:p>
    <w:sectPr w:rsidR="002F41D3" w:rsidSect="00D8059F">
      <w:headerReference w:type="first" r:id="rId81"/>
      <w:pgSz w:w="11906" w:h="16838"/>
      <w:pgMar w:top="1985" w:right="1440" w:bottom="1440" w:left="1440" w:header="993" w:footer="64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 w:author="Claudia Vitolo" w:date="2023-12-11T17:47:00Z" w:initials="CV">
    <w:p w14:paraId="7B98F2C9" w14:textId="26E5F116" w:rsidR="5D3FE134" w:rsidRDefault="5D3FE134">
      <w:pPr>
        <w:pStyle w:val="CommentText"/>
      </w:pPr>
      <w:r>
        <w:t xml:space="preserve">At the latest User eXchange, Francisco Doblas-Reyes and Eulàlia Baulenas provided some interesting feedback on how to identify relevant users and interact with them. Was feedback taken into account?  </w:t>
      </w:r>
      <w:r>
        <w:rPr>
          <w:rStyle w:val="CommentReference"/>
        </w:rPr>
        <w:annotationRef/>
      </w:r>
    </w:p>
  </w:comment>
  <w:comment w:id="12" w:author="AUTh" w:date="2024-01-12T12:49:00Z" w:initials="AUTh_LG">
    <w:p w14:paraId="3E065D48" w14:textId="77777777" w:rsidR="0064600A" w:rsidRDefault="0064600A" w:rsidP="0064600A">
      <w:pPr>
        <w:pStyle w:val="CommentText"/>
        <w:jc w:val="left"/>
      </w:pPr>
      <w:r>
        <w:rPr>
          <w:rStyle w:val="CommentReference"/>
        </w:rPr>
        <w:annotationRef/>
      </w:r>
      <w:r>
        <w:rPr>
          <w:lang w:val="en-US"/>
        </w:rPr>
        <w:t>Yes!</w:t>
      </w:r>
    </w:p>
  </w:comment>
  <w:comment w:id="21" w:author="Claudia Vitolo" w:date="2023-12-11T16:49:00Z" w:initials="CV">
    <w:p w14:paraId="5840367E" w14:textId="0C9D5E2D" w:rsidR="54D3BAD8" w:rsidRPr="00C54A06" w:rsidRDefault="54D3BAD8">
      <w:pPr>
        <w:pStyle w:val="CommentText"/>
        <w:rPr>
          <w:lang w:val="en-US"/>
        </w:rPr>
      </w:pPr>
      <w:r>
        <w:t>JH: HPC providers, notably EuroHPC might be mentioned specifically</w:t>
      </w:r>
      <w:r>
        <w:rPr>
          <w:rStyle w:val="CommentReference"/>
        </w:rPr>
        <w:annotationRef/>
      </w:r>
    </w:p>
  </w:comment>
  <w:comment w:id="22" w:author="AUTh" w:date="2024-01-12T17:48:00Z" w:initials="AUTh_LG">
    <w:p w14:paraId="4A148AF3" w14:textId="77777777" w:rsidR="00C54A06" w:rsidRDefault="0075323E" w:rsidP="00C54A06">
      <w:pPr>
        <w:pStyle w:val="CommentText"/>
        <w:jc w:val="left"/>
      </w:pPr>
      <w:r>
        <w:rPr>
          <w:rStyle w:val="CommentReference"/>
        </w:rPr>
        <w:annotationRef/>
      </w:r>
      <w:r w:rsidR="00C54A06">
        <w:t>Ok</w:t>
      </w:r>
      <w:r w:rsidR="00C54A06">
        <w:rPr>
          <w:lang w:val="el-GR"/>
        </w:rPr>
        <w:t xml:space="preserve"> - </w:t>
      </w:r>
      <w:r w:rsidR="00C54A06">
        <w:rPr>
          <w:lang w:val="en-US"/>
        </w:rPr>
        <w:t>added in text and figure</w:t>
      </w:r>
    </w:p>
  </w:comment>
  <w:comment w:id="37" w:author="Claudia Vitolo" w:date="2023-12-11T17:07:00Z" w:initials="CV">
    <w:p w14:paraId="274453E8" w14:textId="185DB662" w:rsidR="00C20084" w:rsidRDefault="00C20084" w:rsidP="00C20084">
      <w:pPr>
        <w:pStyle w:val="CommentText"/>
      </w:pPr>
      <w:r>
        <w:t>JH: I find this a bit ambiguous. What are you aiming at. Do you foresee collecting needs, preferences and feedback and then task your DESP provider to respond? Or are you foreseeing users to co-create, i.e. implement their own solution on DESP?</w:t>
      </w:r>
      <w:r>
        <w:rPr>
          <w:rStyle w:val="CommentReference"/>
        </w:rPr>
        <w:annotationRef/>
      </w:r>
    </w:p>
  </w:comment>
  <w:comment w:id="38" w:author="Claudia Vitolo" w:date="2023-12-11T17:39:00Z" w:initials="CV">
    <w:p w14:paraId="0353A92D" w14:textId="77777777" w:rsidR="00C20084" w:rsidRDefault="00C20084" w:rsidP="00C20084">
      <w:pPr>
        <w:pStyle w:val="CommentText"/>
      </w:pPr>
      <w:r>
        <w:t>I suggested a slight rewording, please check</w:t>
      </w:r>
      <w:r>
        <w:rPr>
          <w:rStyle w:val="CommentReference"/>
        </w:rPr>
        <w:annotationRef/>
      </w:r>
    </w:p>
  </w:comment>
  <w:comment w:id="39" w:author="AUTh" w:date="2024-01-18T10:38:00Z" w:initials="AUTh_LG">
    <w:p w14:paraId="3B8DD82C" w14:textId="77777777" w:rsidR="00C20084" w:rsidRDefault="00C20084" w:rsidP="00C20084">
      <w:pPr>
        <w:pStyle w:val="CommentText"/>
        <w:jc w:val="left"/>
      </w:pPr>
      <w:r>
        <w:rPr>
          <w:rStyle w:val="CommentReference"/>
        </w:rPr>
        <w:annotationRef/>
      </w:r>
      <w:r>
        <w:t>We agree!</w:t>
      </w:r>
    </w:p>
  </w:comment>
  <w:comment w:id="47" w:author="Claudia Vitolo" w:date="2023-12-11T17:08:00Z" w:initials="CV">
    <w:p w14:paraId="351863BC" w14:textId="333E713F" w:rsidR="009B0061" w:rsidRDefault="009B0061" w:rsidP="009B0061">
      <w:pPr>
        <w:pStyle w:val="CommentText"/>
      </w:pPr>
      <w:r>
        <w:t xml:space="preserve">JH: I may have commented ln this before: There is, of course, a certain preference for EU Member States and participants of the Digital Europe Programme. Also, for now our CA specifies priority for public sector. </w:t>
      </w:r>
      <w:r>
        <w:rPr>
          <w:rStyle w:val="CommentReference"/>
        </w:rPr>
        <w:annotationRef/>
      </w:r>
    </w:p>
  </w:comment>
  <w:comment w:id="48" w:author="Claudia Vitolo" w:date="2023-12-11T17:34:00Z" w:initials="CV">
    <w:p w14:paraId="03B6F8B8" w14:textId="77777777" w:rsidR="009B0061" w:rsidRDefault="009B0061" w:rsidP="009B0061">
      <w:pPr>
        <w:pStyle w:val="CommentText"/>
      </w:pPr>
      <w:r>
        <w:t xml:space="preserve">I suggest to acknowledge priorities but I agree we should leave the door open to promote participation by the wider community </w:t>
      </w:r>
      <w:r>
        <w:rPr>
          <w:rStyle w:val="CommentReference"/>
        </w:rPr>
        <w:annotationRef/>
      </w:r>
    </w:p>
  </w:comment>
  <w:comment w:id="49" w:author="AUTh" w:date="2024-01-10T20:38:00Z" w:initials="AUTh_LG">
    <w:p w14:paraId="1D706105" w14:textId="77777777" w:rsidR="009B0061" w:rsidRDefault="009B0061" w:rsidP="009B0061">
      <w:pPr>
        <w:pStyle w:val="CommentText"/>
        <w:jc w:val="left"/>
      </w:pPr>
      <w:r>
        <w:rPr>
          <w:rStyle w:val="CommentReference"/>
        </w:rPr>
        <w:annotationRef/>
      </w:r>
      <w:r>
        <w:rPr>
          <w:lang w:val="en-US"/>
        </w:rPr>
        <w:t>Re-phrased</w:t>
      </w:r>
    </w:p>
  </w:comment>
  <w:comment w:id="63" w:author="Claudia Vitolo" w:date="2023-05-09T14:28:00Z" w:initials="CV">
    <w:p w14:paraId="12F746A7" w14:textId="77777777" w:rsidR="00DD2313" w:rsidRDefault="00DD2313">
      <w:pPr>
        <w:jc w:val="left"/>
      </w:pPr>
      <w:r>
        <w:rPr>
          <w:rStyle w:val="CommentReference"/>
        </w:rPr>
        <w:annotationRef/>
      </w:r>
      <w:r>
        <w:rPr>
          <w:color w:val="000000"/>
          <w:szCs w:val="20"/>
        </w:rPr>
        <w:t>From EC: communication activities are somewhat vague and could benefit from further elaboration, a timeline, and clear actions.</w:t>
      </w:r>
    </w:p>
  </w:comment>
  <w:comment w:id="64" w:author="z.smith@trust-itservices.com" w:date="2023-05-15T15:54:00Z" w:initials="z.">
    <w:p w14:paraId="335E2227" w14:textId="77777777" w:rsidR="2EA2AB19" w:rsidRDefault="2EA2AB19">
      <w:r>
        <w:t>There are some pretty clear numbers stated. So it doesn't seem that vague to me. I'm not sure what the problem is exactly?</w:t>
      </w:r>
      <w:r>
        <w:annotationRef/>
      </w:r>
    </w:p>
  </w:comment>
  <w:comment w:id="61" w:author="Claudia Vitolo" w:date="2023-05-09T14:28:00Z" w:initials="CV">
    <w:p w14:paraId="4D358E81" w14:textId="77777777" w:rsidR="00DD2313" w:rsidRDefault="00DD2313">
      <w:pPr>
        <w:jc w:val="left"/>
      </w:pPr>
      <w:r>
        <w:rPr>
          <w:rStyle w:val="CommentReference"/>
        </w:rPr>
        <w:annotationRef/>
      </w:r>
      <w:r>
        <w:rPr>
          <w:color w:val="000000"/>
          <w:szCs w:val="20"/>
        </w:rPr>
        <w:t>From EC: communication activities are somewhat vague and could benefit from further elaboration, a timeline, and clear actions.</w:t>
      </w:r>
      <w:r>
        <w:rPr>
          <w:rStyle w:val="CommentReference"/>
        </w:rPr>
        <w:annotationRef/>
      </w:r>
    </w:p>
  </w:comment>
  <w:comment w:id="62" w:author="z.smith@trust-itservices.com" w:date="2023-05-15T15:54:00Z" w:initials="z.">
    <w:p w14:paraId="326CEAA0" w14:textId="747CC18B" w:rsidR="2EA2AB19" w:rsidRDefault="2EA2AB19">
      <w:r>
        <w:t>There are some pretty clear numbers stated. So it doesn't seem that vague to me. I'm not sure what the problem is exactly?</w:t>
      </w:r>
      <w:r>
        <w:annotationRef/>
      </w:r>
      <w:r>
        <w:rPr>
          <w:rStyle w:val="CommentReference"/>
        </w:rPr>
        <w:annotationRef/>
      </w:r>
    </w:p>
  </w:comment>
  <w:comment w:id="65" w:author="Claudia Vitolo" w:date="2023-04-21T16:14:00Z" w:initials="CV">
    <w:p w14:paraId="2212CAE5" w14:textId="6EDC3E88" w:rsidR="37248FC2" w:rsidRDefault="37248FC2">
      <w:pPr>
        <w:pStyle w:val="CommentText"/>
      </w:pPr>
      <w:r>
        <w:t>The Commission asks us not to call DestinE a "programme" but a project or initiative</w:t>
      </w:r>
      <w:r>
        <w:rPr>
          <w:rStyle w:val="CommentReference"/>
        </w:rPr>
        <w:annotationRef/>
      </w:r>
      <w:r>
        <w:rPr>
          <w:rStyle w:val="CommentReference"/>
        </w:rPr>
        <w:annotationRef/>
      </w:r>
    </w:p>
  </w:comment>
  <w:comment w:id="66" w:author="r.carrillo" w:date="2023-05-02T16:53:00Z" w:initials="r.">
    <w:p w14:paraId="47219779" w14:textId="6DD3F808" w:rsidR="1F5D3EAE" w:rsidRDefault="1F5D3EAE">
      <w:pPr>
        <w:pStyle w:val="CommentText"/>
      </w:pPr>
      <w:r>
        <w:t>Noted!</w:t>
      </w:r>
      <w:r>
        <w:rPr>
          <w:rStyle w:val="CommentReference"/>
        </w:rPr>
        <w:annotationRef/>
      </w:r>
    </w:p>
  </w:comment>
  <w:comment w:id="70" w:author="Claudia Vitolo" w:date="2023-12-11T17:15:00Z" w:initials="CV">
    <w:p w14:paraId="5497832D" w14:textId="77055FC3" w:rsidR="34E40D6E" w:rsidRDefault="34E40D6E">
      <w:pPr>
        <w:pStyle w:val="CommentText"/>
      </w:pPr>
      <w:r>
        <w:t>JH: Does this target DESP requirements or "the DestinE infrastructure and capabilities"?</w:t>
      </w:r>
      <w:r>
        <w:rPr>
          <w:rStyle w:val="CommentReference"/>
        </w:rPr>
        <w:annotationRef/>
      </w:r>
    </w:p>
  </w:comment>
  <w:comment w:id="71" w:author="r.carrillo" w:date="2024-01-11T14:43:00Z" w:initials="r.">
    <w:p w14:paraId="6A38CD8F" w14:textId="3DFCC41F" w:rsidR="71D37C3A" w:rsidRDefault="71D37C3A">
      <w:pPr>
        <w:pStyle w:val="CommentText"/>
      </w:pPr>
      <w:r>
        <w:t xml:space="preserve">This is under DEUC so for this specific part, we have clarified that it is specifically only for the DESP. However, if we want to expand the comms plan to involve requirements gathering for all EEs, then we will need contributors from them. </w:t>
      </w:r>
      <w:r>
        <w:rPr>
          <w:rStyle w:val="CommentReference"/>
        </w:rPr>
        <w:annotationRef/>
      </w:r>
    </w:p>
  </w:comment>
  <w:comment w:id="89" w:author="Claudia Vitolo" w:date="2023-12-11T17:16:00Z" w:initials="CV">
    <w:p w14:paraId="65D53DF3" w14:textId="54B3BB49" w:rsidR="3867958B" w:rsidRDefault="3867958B">
      <w:pPr>
        <w:pStyle w:val="CommentText"/>
      </w:pPr>
      <w:r>
        <w:t>JH: Since these webinars do cover topics for DestinE overall, not only DESP or DEUC, their content should be discussed and agreed among 3E.</w:t>
      </w:r>
      <w:r>
        <w:rPr>
          <w:rStyle w:val="CommentReference"/>
        </w:rPr>
        <w:annotationRef/>
      </w:r>
    </w:p>
  </w:comment>
  <w:comment w:id="90" w:author="r.carrillo" w:date="2024-01-11T14:41:00Z" w:initials="r.">
    <w:p w14:paraId="7131B24B" w14:textId="075D90D6" w:rsidR="71D37C3A" w:rsidRDefault="71D37C3A">
      <w:pPr>
        <w:pStyle w:val="CommentText"/>
      </w:pPr>
      <w:r>
        <w:t xml:space="preserve">Trust-IT has now modified the comms plan to indicate events organised by the others outside DEUC. </w:t>
      </w:r>
      <w:r>
        <w:rPr>
          <w:rStyle w:val="CommentReference"/>
        </w:rPr>
        <w:annotationRef/>
      </w:r>
    </w:p>
  </w:comment>
  <w:comment w:id="92" w:author="r.carrillo [2]" w:date="2023-11-28T15:46:00Z" w:initials="RC">
    <w:p w14:paraId="39C2C935" w14:textId="77777777" w:rsidR="003D302F" w:rsidRDefault="003D302F">
      <w:pPr>
        <w:pStyle w:val="CommentText"/>
        <w:jc w:val="left"/>
      </w:pPr>
      <w:r>
        <w:rPr>
          <w:rStyle w:val="CommentReference"/>
        </w:rPr>
        <w:annotationRef/>
      </w:r>
      <w:r>
        <w:t xml:space="preserve">@Eleni if AUTh has presented DestinE at an event that is missing here, please add it. </w:t>
      </w:r>
    </w:p>
  </w:comment>
  <w:comment w:id="93" w:author="AUTh" w:date="2023-11-29T18:34:00Z" w:initials="AUTh_LG">
    <w:p w14:paraId="2A102320" w14:textId="77777777" w:rsidR="00103962" w:rsidRDefault="00103962">
      <w:pPr>
        <w:pStyle w:val="CommentText"/>
        <w:jc w:val="left"/>
      </w:pPr>
      <w:r>
        <w:rPr>
          <w:rStyle w:val="CommentReference"/>
        </w:rPr>
        <w:annotationRef/>
      </w:r>
      <w:r>
        <w:rPr>
          <w:lang w:val="en-US"/>
        </w:rPr>
        <w:t>Done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98F2C9" w15:done="0"/>
  <w15:commentEx w15:paraId="3E065D48" w15:paraIdParent="7B98F2C9" w15:done="0"/>
  <w15:commentEx w15:paraId="5840367E" w15:done="0"/>
  <w15:commentEx w15:paraId="4A148AF3" w15:paraIdParent="5840367E" w15:done="0"/>
  <w15:commentEx w15:paraId="274453E8" w15:done="0"/>
  <w15:commentEx w15:paraId="0353A92D" w15:paraIdParent="274453E8" w15:done="0"/>
  <w15:commentEx w15:paraId="3B8DD82C" w15:paraIdParent="274453E8" w15:done="0"/>
  <w15:commentEx w15:paraId="351863BC" w15:done="0"/>
  <w15:commentEx w15:paraId="03B6F8B8" w15:paraIdParent="351863BC" w15:done="0"/>
  <w15:commentEx w15:paraId="1D706105" w15:paraIdParent="351863BC" w15:done="0"/>
  <w15:commentEx w15:paraId="12F746A7" w15:done="0"/>
  <w15:commentEx w15:paraId="335E2227" w15:paraIdParent="12F746A7" w15:done="0"/>
  <w15:commentEx w15:paraId="4D358E81" w15:done="1"/>
  <w15:commentEx w15:paraId="326CEAA0" w15:paraIdParent="4D358E81" w15:done="1"/>
  <w15:commentEx w15:paraId="2212CAE5" w15:done="1"/>
  <w15:commentEx w15:paraId="47219779" w15:paraIdParent="2212CAE5" w15:done="1"/>
  <w15:commentEx w15:paraId="5497832D" w15:done="0"/>
  <w15:commentEx w15:paraId="6A38CD8F" w15:paraIdParent="5497832D" w15:done="0"/>
  <w15:commentEx w15:paraId="65D53DF3" w15:done="0"/>
  <w15:commentEx w15:paraId="7131B24B" w15:paraIdParent="65D53DF3" w15:done="0"/>
  <w15:commentEx w15:paraId="39C2C935" w15:done="1"/>
  <w15:commentEx w15:paraId="2A102320" w15:paraIdParent="39C2C9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969CAD9" w16cex:dateUtc="2023-12-11T16:47:00Z"/>
  <w16cex:commentExtensible w16cex:durableId="3393BB36" w16cex:dateUtc="2024-01-12T10:49:00Z"/>
  <w16cex:commentExtensible w16cex:durableId="33934E50" w16cex:dateUtc="2023-12-11T15:49:00Z"/>
  <w16cex:commentExtensible w16cex:durableId="35DB01AA" w16cex:dateUtc="2024-01-12T15:48:00Z"/>
  <w16cex:commentExtensible w16cex:durableId="27873C33" w16cex:dateUtc="2023-12-11T16:07:00Z"/>
  <w16cex:commentExtensible w16cex:durableId="1ACD1413" w16cex:dateUtc="2023-12-11T16:39:00Z"/>
  <w16cex:commentExtensible w16cex:durableId="06BDF3A3" w16cex:dateUtc="2024-01-18T08:38:00Z"/>
  <w16cex:commentExtensible w16cex:durableId="65DD7239" w16cex:dateUtc="2024-01-11T20:22:00Z"/>
  <w16cex:commentExtensible w16cex:durableId="3362F965" w16cex:dateUtc="2024-01-11T20:22:00Z"/>
  <w16cex:commentExtensible w16cex:durableId="638B79AC" w16cex:dateUtc="2024-01-11T20:22:00Z"/>
  <w16cex:commentExtensible w16cex:durableId="2804D71D" w16cex:dateUtc="2023-05-09T12:28:00Z"/>
  <w16cex:commentExtensible w16cex:durableId="0382FE71" w16cex:dateUtc="2023-05-15T13:54:00Z"/>
  <w16cex:commentExtensible w16cex:durableId="51E4DC3A" w16cex:dateUtc="2023-04-21T14:14:00Z">
    <w16cex:extLst>
      <w16:ext w16:uri="{CE6994B0-6A32-4C9F-8C6B-6E91EDA988CE}">
        <cr:reactions xmlns:cr="http://schemas.microsoft.com/office/comments/2020/reactions">
          <cr:reaction reactionType="1">
            <cr:reactionInfo dateUtc="2023-05-02T14:53:35Z">
              <cr:user userId="S::r.carrillo_trust-itservices.com#ext#@rheasystemsa.onmicrosoft.com::026f69b2-87a2-4e1b-80dd-a33c028f9d1d" userProvider="AD" userName="r.carrillo"/>
            </cr:reactionInfo>
          </cr:reaction>
        </cr:reactions>
      </w16:ext>
    </w16cex:extLst>
  </w16cex:commentExtensible>
  <w16cex:commentExtensible w16cex:durableId="290070D9" w16cex:dateUtc="2023-05-02T14:53:00Z"/>
  <w16cex:commentExtensible w16cex:durableId="68F49B4D" w16cex:dateUtc="2023-12-11T16:15:00Z"/>
  <w16cex:commentExtensible w16cex:durableId="586EC29E" w16cex:dateUtc="2024-01-11T13:43:00Z"/>
  <w16cex:commentExtensible w16cex:durableId="061B2EE3" w16cex:dateUtc="2023-12-11T16:16:00Z"/>
  <w16cex:commentExtensible w16cex:durableId="1CF3FCA4" w16cex:dateUtc="2024-01-11T13:41:00Z"/>
  <w16cex:commentExtensible w16cex:durableId="7F9AEB30" w16cex:dateUtc="2023-11-28T14:46:00Z"/>
  <w16cex:commentExtensible w16cex:durableId="63537D40" w16cex:dateUtc="2023-11-29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98F2C9" w16cid:durableId="4969CAD9"/>
  <w16cid:commentId w16cid:paraId="3E065D48" w16cid:durableId="3393BB36"/>
  <w16cid:commentId w16cid:paraId="5840367E" w16cid:durableId="33934E50"/>
  <w16cid:commentId w16cid:paraId="4A148AF3" w16cid:durableId="35DB01AA"/>
  <w16cid:commentId w16cid:paraId="274453E8" w16cid:durableId="27873C33"/>
  <w16cid:commentId w16cid:paraId="0353A92D" w16cid:durableId="1ACD1413"/>
  <w16cid:commentId w16cid:paraId="3B8DD82C" w16cid:durableId="06BDF3A3"/>
  <w16cid:commentId w16cid:paraId="351863BC" w16cid:durableId="65DD7239"/>
  <w16cid:commentId w16cid:paraId="03B6F8B8" w16cid:durableId="3362F965"/>
  <w16cid:commentId w16cid:paraId="1D706105" w16cid:durableId="638B79AC"/>
  <w16cid:commentId w16cid:paraId="12F746A7" w16cid:durableId="0CEC07FC"/>
  <w16cid:commentId w16cid:paraId="335E2227" w16cid:durableId="29213CD3"/>
  <w16cid:commentId w16cid:paraId="4D358E81" w16cid:durableId="2804D71D"/>
  <w16cid:commentId w16cid:paraId="326CEAA0" w16cid:durableId="0382FE71"/>
  <w16cid:commentId w16cid:paraId="2212CAE5" w16cid:durableId="51E4DC3A"/>
  <w16cid:commentId w16cid:paraId="47219779" w16cid:durableId="290070D9"/>
  <w16cid:commentId w16cid:paraId="5497832D" w16cid:durableId="68F49B4D"/>
  <w16cid:commentId w16cid:paraId="6A38CD8F" w16cid:durableId="586EC29E"/>
  <w16cid:commentId w16cid:paraId="65D53DF3" w16cid:durableId="061B2EE3"/>
  <w16cid:commentId w16cid:paraId="7131B24B" w16cid:durableId="1CF3FCA4"/>
  <w16cid:commentId w16cid:paraId="39C2C935" w16cid:durableId="7F9AEB30"/>
  <w16cid:commentId w16cid:paraId="2A102320" w16cid:durableId="63537D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1BA45" w14:textId="77777777" w:rsidR="00D8059F" w:rsidRDefault="00D8059F" w:rsidP="00835E24">
      <w:pPr>
        <w:spacing w:after="0" w:line="240" w:lineRule="auto"/>
      </w:pPr>
      <w:r>
        <w:separator/>
      </w:r>
    </w:p>
  </w:endnote>
  <w:endnote w:type="continuationSeparator" w:id="0">
    <w:p w14:paraId="221966FA" w14:textId="77777777" w:rsidR="00D8059F" w:rsidRDefault="00D8059F" w:rsidP="00835E24">
      <w:pPr>
        <w:spacing w:after="0" w:line="240" w:lineRule="auto"/>
      </w:pPr>
      <w:r>
        <w:continuationSeparator/>
      </w:r>
    </w:p>
  </w:endnote>
  <w:endnote w:type="continuationNotice" w:id="1">
    <w:p w14:paraId="0F6D860B" w14:textId="77777777" w:rsidR="00D8059F" w:rsidRDefault="00D80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BDC7" w14:textId="43DA8460" w:rsidR="00EB2FAF" w:rsidRPr="00C21BB2" w:rsidRDefault="00C21BB2" w:rsidP="00D23C31">
    <w:pPr>
      <w:pStyle w:val="Footer"/>
      <w:jc w:val="center"/>
    </w:pPr>
    <w:r>
      <w:rPr>
        <w:noProof/>
      </w:rPr>
      <w:drawing>
        <wp:inline distT="0" distB="0" distL="0" distR="0" wp14:anchorId="4BBC5C94" wp14:editId="143876E8">
          <wp:extent cx="1499606" cy="304800"/>
          <wp:effectExtent l="0" t="0" r="5715" b="0"/>
          <wp:docPr id="1613178787" name="Picture 16131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364D4A" wp14:editId="1F3FF3C4">
          <wp:extent cx="542925" cy="285750"/>
          <wp:effectExtent l="0" t="0" r="0" b="0"/>
          <wp:docPr id="938326193" name="Picture 93832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74D94" w14:textId="2599C35F" w:rsidR="00EB2FAF" w:rsidRPr="008F6A89" w:rsidRDefault="008F6A89" w:rsidP="008F247E">
    <w:pPr>
      <w:pStyle w:val="Footer"/>
      <w:jc w:val="center"/>
    </w:pPr>
    <w:r>
      <w:rPr>
        <w:noProof/>
      </w:rPr>
      <w:drawing>
        <wp:inline distT="0" distB="0" distL="0" distR="0" wp14:anchorId="12A7281A" wp14:editId="31BA1D8D">
          <wp:extent cx="1499606" cy="304800"/>
          <wp:effectExtent l="0" t="0" r="5715" b="0"/>
          <wp:docPr id="439488482" name="Picture 43948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0C753A" wp14:editId="14FA0518">
          <wp:extent cx="542925" cy="285750"/>
          <wp:effectExtent l="0" t="0" r="0" b="0"/>
          <wp:docPr id="1418847854" name="Picture 141884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0E029" w14:textId="2083991A" w:rsidR="0022733A" w:rsidRDefault="002273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A926F" w14:textId="77777777" w:rsidR="0022733A" w:rsidRDefault="00227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3C5F0" w14:textId="36DEBD4B" w:rsidR="00EB0C85" w:rsidRPr="001E6BBF" w:rsidRDefault="001E6BBF" w:rsidP="001E6BBF">
    <w:pPr>
      <w:pStyle w:val="Footer"/>
      <w:jc w:val="center"/>
    </w:pPr>
    <w:r>
      <w:rPr>
        <w:noProof/>
      </w:rPr>
      <w:drawing>
        <wp:inline distT="0" distB="0" distL="0" distR="0" wp14:anchorId="6A82962C" wp14:editId="2EC800AF">
          <wp:extent cx="1499606" cy="304800"/>
          <wp:effectExtent l="0" t="0" r="5715" b="0"/>
          <wp:docPr id="584663032" name="Picture 58466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F063A" wp14:editId="262EB1F1">
          <wp:extent cx="542925" cy="285750"/>
          <wp:effectExtent l="0" t="0" r="0" b="0"/>
          <wp:docPr id="1301792346" name="Picture 13017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C2A02" w14:textId="1E635C40" w:rsidR="00247395" w:rsidRPr="001E6BBF" w:rsidRDefault="001E6BBF" w:rsidP="001E6BBF">
    <w:pPr>
      <w:pStyle w:val="Footer"/>
      <w:jc w:val="center"/>
    </w:pPr>
    <w:r>
      <w:rPr>
        <w:noProof/>
      </w:rPr>
      <w:drawing>
        <wp:inline distT="0" distB="0" distL="0" distR="0" wp14:anchorId="569432C9" wp14:editId="0E6D1BE5">
          <wp:extent cx="1499606" cy="304800"/>
          <wp:effectExtent l="0" t="0" r="5715" b="0"/>
          <wp:docPr id="1240054077" name="Picture 12400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28717" t="-1" r="40850" b="-4348"/>
                  <a:stretch/>
                </pic:blipFill>
                <pic:spPr bwMode="auto">
                  <a:xfrm>
                    <a:off x="0" y="0"/>
                    <a:ext cx="1499606"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D3CFA0" wp14:editId="7AD0DFC6">
          <wp:extent cx="542925" cy="285750"/>
          <wp:effectExtent l="0" t="0" r="0" b="0"/>
          <wp:docPr id="527344454" name="Picture 52734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21.png"/>
                  <pic:cNvPicPr/>
                </pic:nvPicPr>
                <pic:blipFill rotWithShape="1">
                  <a:blip r:embed="rId1"/>
                  <a:srcRect l="72099" t="3914" r="16883" b="-1741"/>
                  <a:stretch/>
                </pic:blipFill>
                <pic:spPr bwMode="auto">
                  <a:xfrm>
                    <a:off x="0" y="0"/>
                    <a:ext cx="542925" cy="285750"/>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E47AC" w14:textId="77777777" w:rsidR="00D8059F" w:rsidRDefault="00D8059F" w:rsidP="00835E24">
      <w:pPr>
        <w:spacing w:after="0" w:line="240" w:lineRule="auto"/>
      </w:pPr>
      <w:r>
        <w:separator/>
      </w:r>
    </w:p>
  </w:footnote>
  <w:footnote w:type="continuationSeparator" w:id="0">
    <w:p w14:paraId="59A4548E" w14:textId="77777777" w:rsidR="00D8059F" w:rsidRDefault="00D8059F" w:rsidP="00835E24">
      <w:pPr>
        <w:spacing w:after="0" w:line="240" w:lineRule="auto"/>
      </w:pPr>
      <w:r>
        <w:continuationSeparator/>
      </w:r>
    </w:p>
  </w:footnote>
  <w:footnote w:type="continuationNotice" w:id="1">
    <w:p w14:paraId="6733DB1D" w14:textId="77777777" w:rsidR="00D8059F" w:rsidRDefault="00D8059F">
      <w:pPr>
        <w:spacing w:after="0" w:line="240" w:lineRule="auto"/>
      </w:pPr>
    </w:p>
  </w:footnote>
  <w:footnote w:id="2">
    <w:p w14:paraId="68070D87" w14:textId="77777777" w:rsidR="00E42838" w:rsidRPr="00C94831" w:rsidRDefault="00E42838" w:rsidP="00E42838">
      <w:pPr>
        <w:pStyle w:val="FootnoteText"/>
        <w:rPr>
          <w:lang w:val="en-US"/>
        </w:rPr>
      </w:pPr>
      <w:r>
        <w:rPr>
          <w:rStyle w:val="FootnoteReference"/>
        </w:rPr>
        <w:footnoteRef/>
      </w:r>
      <w:r>
        <w:t xml:space="preserve"> </w:t>
      </w:r>
      <w:r>
        <w:rPr>
          <w:color w:val="05103E"/>
          <w:sz w:val="27"/>
          <w:szCs w:val="27"/>
        </w:rPr>
        <w:t>Baulenas, E., Bojović, D., Urquiza, D., Terrado, M., Pickard, S., González, N., &amp; St Clair, A. L. (2023). User selection and engagement for climate services coproduction. </w:t>
      </w:r>
      <w:r>
        <w:rPr>
          <w:i/>
          <w:iCs/>
          <w:color w:val="05103E"/>
          <w:sz w:val="27"/>
          <w:szCs w:val="27"/>
          <w:bdr w:val="single" w:sz="2" w:space="0" w:color="ECEDEE" w:frame="1"/>
        </w:rPr>
        <w:t>Weather, Climate, and Society</w:t>
      </w:r>
      <w:r>
        <w:rPr>
          <w:color w:val="05103E"/>
          <w:sz w:val="27"/>
          <w:szCs w:val="27"/>
        </w:rPr>
        <w:t>, </w:t>
      </w:r>
      <w:r>
        <w:rPr>
          <w:i/>
          <w:iCs/>
          <w:color w:val="05103E"/>
          <w:sz w:val="27"/>
          <w:szCs w:val="27"/>
          <w:bdr w:val="single" w:sz="2" w:space="0" w:color="ECEDEE" w:frame="1"/>
        </w:rPr>
        <w:t>15</w:t>
      </w:r>
      <w:r>
        <w:rPr>
          <w:color w:val="05103E"/>
          <w:sz w:val="27"/>
          <w:szCs w:val="27"/>
        </w:rPr>
        <w:t>(2), 381–392. </w:t>
      </w:r>
      <w:r>
        <w:rPr>
          <w:rStyle w:val="url"/>
          <w:color w:val="05103E"/>
          <w:sz w:val="27"/>
          <w:szCs w:val="27"/>
          <w:bdr w:val="single" w:sz="2" w:space="0" w:color="ECEDEE" w:frame="1"/>
        </w:rPr>
        <w:t>https://doi.org/10.1175/wcas-d-22-0112.1</w:t>
      </w:r>
    </w:p>
  </w:footnote>
  <w:footnote w:id="3">
    <w:p w14:paraId="3D47D7AB" w14:textId="0976795C" w:rsidR="00981A4D" w:rsidRPr="00981A4D" w:rsidRDefault="00981A4D">
      <w:pPr>
        <w:pStyle w:val="FootnoteText"/>
        <w:rPr>
          <w:lang w:val="en-US"/>
        </w:rPr>
      </w:pPr>
      <w:r>
        <w:rPr>
          <w:rStyle w:val="FootnoteReference"/>
        </w:rPr>
        <w:footnoteRef/>
      </w:r>
      <w:r>
        <w:t xml:space="preserve"> This is a new metric based on a readjusted community members target following surpassed targets &amp; new CBMS ambition of </w:t>
      </w:r>
      <w:r w:rsidR="00DB0CC0">
        <w:t>3</w:t>
      </w:r>
      <w:r>
        <w:t xml:space="preserve">000 community members by end of 2024. This largely depends on being able to synchronise data collection between the DESP and DEUC projects as DESP users would be considered as DestinE community members. </w:t>
      </w:r>
    </w:p>
  </w:footnote>
  <w:footnote w:id="4">
    <w:p w14:paraId="245072FE" w14:textId="77777777" w:rsidR="00FE63FD" w:rsidRDefault="00FE63FD" w:rsidP="0018002A">
      <w:pPr>
        <w:spacing w:line="240" w:lineRule="auto"/>
        <w:rPr>
          <w:sz w:val="20"/>
          <w:szCs w:val="20"/>
        </w:rPr>
      </w:pPr>
      <w:r>
        <w:rPr>
          <w:vertAlign w:val="superscript"/>
        </w:rPr>
        <w:footnoteRef/>
      </w:r>
      <w:r>
        <w:rPr>
          <w:sz w:val="20"/>
          <w:szCs w:val="20"/>
        </w:rPr>
        <w:t xml:space="preserve"> A moving benchmark is carried out by first measuring the results for the first period. This will be the benchmark set and the goal for the next period is to surpass this benchmark by 10%. The last benchmark remains until it is reached. This ensures that goals are realistic as they are based on past results while also aiming for continuous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442"/>
    </w:tblGrid>
    <w:tr w:rsidR="002D1203" w14:paraId="65B09A55" w14:textId="77777777" w:rsidTr="00D23C31">
      <w:trPr>
        <w:trHeight w:val="322"/>
      </w:trPr>
      <w:tc>
        <w:tcPr>
          <w:tcW w:w="4587" w:type="dxa"/>
        </w:tcPr>
        <w:p w14:paraId="05E7103F" w14:textId="35009F30" w:rsidR="002D1203" w:rsidRDefault="002D1203" w:rsidP="00D23C31">
          <w:pPr>
            <w:ind w:right="360"/>
          </w:pPr>
          <w:r>
            <w:rPr>
              <w:noProof/>
            </w:rPr>
            <w:drawing>
              <wp:inline distT="0" distB="0" distL="0" distR="0" wp14:anchorId="01A52E5D" wp14:editId="38F06447">
                <wp:extent cx="2057400" cy="240030"/>
                <wp:effectExtent l="0" t="0" r="0" b="1270"/>
                <wp:docPr id="52233601" name="Picture 5223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2" w:type="dxa"/>
        </w:tcPr>
        <w:p w14:paraId="0C66FACF" w14:textId="0B5EEB3B" w:rsidR="002D1203" w:rsidRDefault="002D1203" w:rsidP="00D23C31">
          <w:pPr>
            <w:jc w:val="right"/>
          </w:pPr>
          <w:r w:rsidRPr="00D23C31">
            <w:rPr>
              <w:rStyle w:val="PageNumber"/>
            </w:rPr>
            <w:fldChar w:fldCharType="begin"/>
          </w:r>
          <w:r w:rsidRPr="00D23C31">
            <w:rPr>
              <w:rStyle w:val="PageNumber"/>
            </w:rPr>
            <w:instrText xml:space="preserve">PAGE  </w:instrText>
          </w:r>
          <w:r w:rsidRPr="00D23C31">
            <w:rPr>
              <w:rStyle w:val="PageNumber"/>
            </w:rPr>
            <w:fldChar w:fldCharType="separate"/>
          </w:r>
          <w:r w:rsidRPr="00D23C31">
            <w:rPr>
              <w:rStyle w:val="PageNumber"/>
            </w:rPr>
            <w:t>2</w:t>
          </w:r>
          <w:r w:rsidRPr="00D23C31">
            <w:rPr>
              <w:rStyle w:val="PageNumber"/>
            </w:rPr>
            <w:fldChar w:fldCharType="end"/>
          </w:r>
        </w:p>
      </w:tc>
    </w:tr>
  </w:tbl>
  <w:p w14:paraId="58E5926D" w14:textId="2964AFAD" w:rsidR="00EB2FAF" w:rsidRPr="002D1203" w:rsidRDefault="00EB2FAF" w:rsidP="002D120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22F9819E" w14:textId="77777777" w:rsidTr="00C11B3C">
      <w:trPr>
        <w:trHeight w:val="322"/>
      </w:trPr>
      <w:tc>
        <w:tcPr>
          <w:tcW w:w="4586" w:type="dxa"/>
        </w:tcPr>
        <w:p w14:paraId="7062FEDC" w14:textId="77777777" w:rsidR="00C11B3C" w:rsidRDefault="00C11B3C" w:rsidP="00C11B3C">
          <w:pPr>
            <w:ind w:right="360"/>
          </w:pPr>
          <w:r>
            <w:rPr>
              <w:noProof/>
            </w:rPr>
            <w:drawing>
              <wp:inline distT="0" distB="0" distL="0" distR="0" wp14:anchorId="4A2F84DC" wp14:editId="1C08D69F">
                <wp:extent cx="2057400" cy="240030"/>
                <wp:effectExtent l="0" t="0" r="0" b="1270"/>
                <wp:docPr id="583257081" name="Picture 58325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20D83F1A"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45</w:t>
          </w:r>
          <w:r>
            <w:rPr>
              <w:rStyle w:val="PageNumber"/>
            </w:rPr>
            <w:fldChar w:fldCharType="end"/>
          </w:r>
        </w:p>
      </w:tc>
    </w:tr>
  </w:tbl>
  <w:p w14:paraId="58EE5494" w14:textId="77777777" w:rsidR="00C11B3C" w:rsidRPr="00C11B3C" w:rsidRDefault="00C11B3C" w:rsidP="00C11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268D7" w14:textId="0B16D99B" w:rsidR="001E6BBF" w:rsidRPr="00B60787" w:rsidRDefault="00B60787" w:rsidP="008F247E">
    <w:pPr>
      <w:pStyle w:val="Header"/>
      <w:jc w:val="center"/>
    </w:pPr>
    <w:r>
      <w:rPr>
        <w:noProof/>
      </w:rPr>
      <w:drawing>
        <wp:inline distT="0" distB="0" distL="0" distR="0" wp14:anchorId="581CA1B9" wp14:editId="5D7515AA">
          <wp:extent cx="4572000" cy="533400"/>
          <wp:effectExtent l="0" t="0" r="0" b="0"/>
          <wp:docPr id="888944513" name="Picture 88894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oup 15.png"/>
                  <pic:cNvPicPr/>
                </pic:nvPicPr>
                <pic:blipFill>
                  <a:blip r:embed="rId1"/>
                  <a:stretch>
                    <a:fillRect/>
                  </a:stretch>
                </pic:blipFill>
                <pic:spPr>
                  <a:xfrm>
                    <a:off x="0" y="0"/>
                    <a:ext cx="4572000" cy="5334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32FA2" w14:textId="77777777" w:rsidR="0022733A" w:rsidRDefault="0022733A">
    <w:pPr>
      <w:pStyle w:val="Header"/>
      <w:pPrChange w:id="19" w:author="Antonio Romeo" w:date="2023-12-11T16:28:00Z">
        <w:pPr>
          <w:pStyle w:val="Header"/>
          <w:ind w:right="360"/>
        </w:pPr>
      </w:pPrChang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6F5AE" w14:textId="77777777" w:rsidR="0022733A" w:rsidRDefault="002273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E8EA5" w14:textId="73954632" w:rsidR="0022733A" w:rsidRDefault="0022733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F5BBB" w14:textId="21F4CEE6" w:rsidR="007A21E4" w:rsidRDefault="007A21E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FAF">
      <w:rPr>
        <w:rStyle w:val="PageNumber"/>
        <w:noProof/>
      </w:rPr>
      <w:t>1</w:t>
    </w:r>
    <w:r>
      <w:rPr>
        <w:rStyle w:val="PageNumber"/>
      </w:rPr>
      <w:fldChar w:fldCharType="end"/>
    </w:r>
  </w:p>
  <w:p w14:paraId="54DEBF7E" w14:textId="77777777" w:rsidR="007A21E4" w:rsidRDefault="007A21E4" w:rsidP="007A21E4">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3205E5AF" w14:textId="77777777">
      <w:trPr>
        <w:trHeight w:val="322"/>
      </w:trPr>
      <w:tc>
        <w:tcPr>
          <w:tcW w:w="4586" w:type="dxa"/>
        </w:tcPr>
        <w:p w14:paraId="7754EB75" w14:textId="77777777" w:rsidR="00C11B3C" w:rsidRDefault="00C11B3C" w:rsidP="00C11B3C">
          <w:pPr>
            <w:ind w:right="360"/>
          </w:pPr>
          <w:r>
            <w:rPr>
              <w:noProof/>
            </w:rPr>
            <w:drawing>
              <wp:inline distT="0" distB="0" distL="0" distR="0" wp14:anchorId="3F670191" wp14:editId="6DB3F45C">
                <wp:extent cx="2057400" cy="240030"/>
                <wp:effectExtent l="0" t="0" r="0" b="1270"/>
                <wp:docPr id="1126083953" name="Picture 112608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0FD9CFCF"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tc>
    </w:tr>
  </w:tbl>
  <w:p w14:paraId="274927DE" w14:textId="77777777" w:rsidR="00C11B3C" w:rsidRPr="00C11B3C" w:rsidRDefault="00C11B3C" w:rsidP="00C11B3C">
    <w:pPr>
      <w:pStyle w:val="Header"/>
    </w:pPr>
  </w:p>
  <w:p w14:paraId="41210320" w14:textId="77777777" w:rsidR="000852E1" w:rsidRPr="00C11B3C" w:rsidRDefault="000852E1" w:rsidP="00C11B3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02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1"/>
    </w:tblGrid>
    <w:tr w:rsidR="00C11B3C" w14:paraId="3DD3F9CD" w14:textId="77777777">
      <w:trPr>
        <w:trHeight w:val="322"/>
      </w:trPr>
      <w:tc>
        <w:tcPr>
          <w:tcW w:w="4586" w:type="dxa"/>
        </w:tcPr>
        <w:p w14:paraId="26F0516F" w14:textId="77777777" w:rsidR="00C11B3C" w:rsidRDefault="00C11B3C" w:rsidP="00C11B3C">
          <w:pPr>
            <w:ind w:right="360"/>
          </w:pPr>
          <w:r>
            <w:rPr>
              <w:noProof/>
            </w:rPr>
            <w:drawing>
              <wp:inline distT="0" distB="0" distL="0" distR="0" wp14:anchorId="3F670191" wp14:editId="6DB3F45C">
                <wp:extent cx="2057400" cy="240030"/>
                <wp:effectExtent l="0" t="0" r="0" b="1270"/>
                <wp:docPr id="1502599893" name="Picture 150259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4441" w:type="dxa"/>
        </w:tcPr>
        <w:p w14:paraId="6C70C8CB"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tc>
    </w:tr>
  </w:tbl>
  <w:p w14:paraId="0822F03D" w14:textId="77777777" w:rsidR="00C11B3C" w:rsidRPr="00C11B3C" w:rsidRDefault="00C11B3C" w:rsidP="00C11B3C">
    <w:pPr>
      <w:pStyle w:val="Header"/>
    </w:pPr>
  </w:p>
  <w:p w14:paraId="7DC76AEE" w14:textId="77777777" w:rsidR="008F5853" w:rsidRDefault="008F585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342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2"/>
      <w:gridCol w:w="6607"/>
    </w:tblGrid>
    <w:tr w:rsidR="00C11B3C" w14:paraId="288E6C8B" w14:textId="77777777" w:rsidTr="00C11B3C">
      <w:trPr>
        <w:trHeight w:val="322"/>
      </w:trPr>
      <w:tc>
        <w:tcPr>
          <w:tcW w:w="6822" w:type="dxa"/>
        </w:tcPr>
        <w:p w14:paraId="05BFD5A8" w14:textId="77777777" w:rsidR="00C11B3C" w:rsidRDefault="00C11B3C" w:rsidP="00C11B3C">
          <w:pPr>
            <w:ind w:right="360"/>
          </w:pPr>
          <w:r>
            <w:rPr>
              <w:noProof/>
            </w:rPr>
            <w:drawing>
              <wp:inline distT="0" distB="0" distL="0" distR="0" wp14:anchorId="0571312C" wp14:editId="627810AA">
                <wp:extent cx="2057400" cy="240030"/>
                <wp:effectExtent l="0" t="0" r="0" b="1270"/>
                <wp:docPr id="1255850493" name="Picture 125585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15.png"/>
                        <pic:cNvPicPr/>
                      </pic:nvPicPr>
                      <pic:blipFill>
                        <a:blip r:embed="rId1"/>
                        <a:stretch>
                          <a:fillRect/>
                        </a:stretch>
                      </pic:blipFill>
                      <pic:spPr>
                        <a:xfrm>
                          <a:off x="0" y="0"/>
                          <a:ext cx="2118454" cy="247153"/>
                        </a:xfrm>
                        <a:prstGeom prst="rect">
                          <a:avLst/>
                        </a:prstGeom>
                      </pic:spPr>
                    </pic:pic>
                  </a:graphicData>
                </a:graphic>
              </wp:inline>
            </w:drawing>
          </w:r>
        </w:p>
      </w:tc>
      <w:tc>
        <w:tcPr>
          <w:tcW w:w="6607" w:type="dxa"/>
        </w:tcPr>
        <w:p w14:paraId="2B745284" w14:textId="77777777" w:rsidR="00C11B3C" w:rsidRDefault="00C11B3C" w:rsidP="00C11B3C">
          <w:pPr>
            <w:jc w:val="right"/>
          </w:pPr>
          <w:r>
            <w:rPr>
              <w:rStyle w:val="PageNumber"/>
            </w:rPr>
            <w:fldChar w:fldCharType="begin"/>
          </w:r>
          <w:r>
            <w:rPr>
              <w:rStyle w:val="PageNumber"/>
            </w:rPr>
            <w:instrText xml:space="preserve">PAGE  </w:instrText>
          </w:r>
          <w:r>
            <w:rPr>
              <w:rStyle w:val="PageNumber"/>
            </w:rPr>
            <w:fldChar w:fldCharType="separate"/>
          </w:r>
          <w:r>
            <w:rPr>
              <w:rStyle w:val="PageNumber"/>
            </w:rPr>
            <w:t>45</w:t>
          </w:r>
          <w:r>
            <w:rPr>
              <w:rStyle w:val="PageNumber"/>
            </w:rPr>
            <w:fldChar w:fldCharType="end"/>
          </w:r>
        </w:p>
      </w:tc>
    </w:tr>
  </w:tbl>
  <w:p w14:paraId="0EE0F824" w14:textId="555F7406" w:rsidR="00517E85" w:rsidRPr="00C11B3C" w:rsidRDefault="00517E85" w:rsidP="00C11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3FA"/>
    <w:multiLevelType w:val="multilevel"/>
    <w:tmpl w:val="7BD63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83B76"/>
    <w:multiLevelType w:val="multilevel"/>
    <w:tmpl w:val="96223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B6A70"/>
    <w:multiLevelType w:val="multilevel"/>
    <w:tmpl w:val="1110F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0262A"/>
    <w:multiLevelType w:val="hybridMultilevel"/>
    <w:tmpl w:val="C526F5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57E58C9"/>
    <w:multiLevelType w:val="multilevel"/>
    <w:tmpl w:val="9ED02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593CB3"/>
    <w:multiLevelType w:val="multilevel"/>
    <w:tmpl w:val="A7145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C92CAB"/>
    <w:multiLevelType w:val="hybridMultilevel"/>
    <w:tmpl w:val="CE68E1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0C0B3FC5"/>
    <w:multiLevelType w:val="multilevel"/>
    <w:tmpl w:val="4EAA6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B04662"/>
    <w:multiLevelType w:val="multilevel"/>
    <w:tmpl w:val="D4AEB9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ED93DD0"/>
    <w:multiLevelType w:val="multilevel"/>
    <w:tmpl w:val="4FE8FE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F70E2C4"/>
    <w:multiLevelType w:val="hybridMultilevel"/>
    <w:tmpl w:val="A644EC86"/>
    <w:lvl w:ilvl="0" w:tplc="87BE135C">
      <w:start w:val="1"/>
      <w:numFmt w:val="bullet"/>
      <w:lvlText w:val="·"/>
      <w:lvlJc w:val="left"/>
      <w:pPr>
        <w:ind w:left="720" w:hanging="360"/>
      </w:pPr>
      <w:rPr>
        <w:rFonts w:ascii="Symbol" w:hAnsi="Symbol" w:hint="default"/>
      </w:rPr>
    </w:lvl>
    <w:lvl w:ilvl="1" w:tplc="0B063F96">
      <w:start w:val="1"/>
      <w:numFmt w:val="bullet"/>
      <w:lvlText w:val="o"/>
      <w:lvlJc w:val="left"/>
      <w:pPr>
        <w:ind w:left="1440" w:hanging="360"/>
      </w:pPr>
      <w:rPr>
        <w:rFonts w:ascii="Courier New" w:hAnsi="Courier New" w:hint="default"/>
      </w:rPr>
    </w:lvl>
    <w:lvl w:ilvl="2" w:tplc="BF64161C">
      <w:start w:val="1"/>
      <w:numFmt w:val="bullet"/>
      <w:lvlText w:val=""/>
      <w:lvlJc w:val="left"/>
      <w:pPr>
        <w:ind w:left="2160" w:hanging="360"/>
      </w:pPr>
      <w:rPr>
        <w:rFonts w:ascii="Wingdings" w:hAnsi="Wingdings" w:hint="default"/>
      </w:rPr>
    </w:lvl>
    <w:lvl w:ilvl="3" w:tplc="72CEC8BC">
      <w:start w:val="1"/>
      <w:numFmt w:val="bullet"/>
      <w:lvlText w:val=""/>
      <w:lvlJc w:val="left"/>
      <w:pPr>
        <w:ind w:left="2880" w:hanging="360"/>
      </w:pPr>
      <w:rPr>
        <w:rFonts w:ascii="Symbol" w:hAnsi="Symbol" w:hint="default"/>
      </w:rPr>
    </w:lvl>
    <w:lvl w:ilvl="4" w:tplc="83B2E3D0">
      <w:start w:val="1"/>
      <w:numFmt w:val="bullet"/>
      <w:lvlText w:val="o"/>
      <w:lvlJc w:val="left"/>
      <w:pPr>
        <w:ind w:left="3600" w:hanging="360"/>
      </w:pPr>
      <w:rPr>
        <w:rFonts w:ascii="Courier New" w:hAnsi="Courier New" w:hint="default"/>
      </w:rPr>
    </w:lvl>
    <w:lvl w:ilvl="5" w:tplc="3C5035B0">
      <w:start w:val="1"/>
      <w:numFmt w:val="bullet"/>
      <w:lvlText w:val=""/>
      <w:lvlJc w:val="left"/>
      <w:pPr>
        <w:ind w:left="4320" w:hanging="360"/>
      </w:pPr>
      <w:rPr>
        <w:rFonts w:ascii="Wingdings" w:hAnsi="Wingdings" w:hint="default"/>
      </w:rPr>
    </w:lvl>
    <w:lvl w:ilvl="6" w:tplc="1F463156">
      <w:start w:val="1"/>
      <w:numFmt w:val="bullet"/>
      <w:lvlText w:val=""/>
      <w:lvlJc w:val="left"/>
      <w:pPr>
        <w:ind w:left="5040" w:hanging="360"/>
      </w:pPr>
      <w:rPr>
        <w:rFonts w:ascii="Symbol" w:hAnsi="Symbol" w:hint="default"/>
      </w:rPr>
    </w:lvl>
    <w:lvl w:ilvl="7" w:tplc="287EDDDC">
      <w:start w:val="1"/>
      <w:numFmt w:val="bullet"/>
      <w:lvlText w:val="o"/>
      <w:lvlJc w:val="left"/>
      <w:pPr>
        <w:ind w:left="5760" w:hanging="360"/>
      </w:pPr>
      <w:rPr>
        <w:rFonts w:ascii="Courier New" w:hAnsi="Courier New" w:hint="default"/>
      </w:rPr>
    </w:lvl>
    <w:lvl w:ilvl="8" w:tplc="CAB8AC12">
      <w:start w:val="1"/>
      <w:numFmt w:val="bullet"/>
      <w:lvlText w:val=""/>
      <w:lvlJc w:val="left"/>
      <w:pPr>
        <w:ind w:left="6480" w:hanging="360"/>
      </w:pPr>
      <w:rPr>
        <w:rFonts w:ascii="Wingdings" w:hAnsi="Wingdings" w:hint="default"/>
      </w:rPr>
    </w:lvl>
  </w:abstractNum>
  <w:abstractNum w:abstractNumId="11" w15:restartNumberingAfterBreak="0">
    <w:nsid w:val="0FC0E700"/>
    <w:multiLevelType w:val="hybridMultilevel"/>
    <w:tmpl w:val="1B48EB58"/>
    <w:lvl w:ilvl="0" w:tplc="3070C4A8">
      <w:start w:val="1"/>
      <w:numFmt w:val="bullet"/>
      <w:lvlText w:val="·"/>
      <w:lvlJc w:val="left"/>
      <w:pPr>
        <w:ind w:left="720" w:hanging="360"/>
      </w:pPr>
      <w:rPr>
        <w:rFonts w:ascii="Symbol" w:hAnsi="Symbol" w:hint="default"/>
      </w:rPr>
    </w:lvl>
    <w:lvl w:ilvl="1" w:tplc="FCFE3E4E">
      <w:start w:val="1"/>
      <w:numFmt w:val="bullet"/>
      <w:lvlText w:val="o"/>
      <w:lvlJc w:val="left"/>
      <w:pPr>
        <w:ind w:left="1440" w:hanging="360"/>
      </w:pPr>
      <w:rPr>
        <w:rFonts w:ascii="Courier New" w:hAnsi="Courier New" w:hint="default"/>
      </w:rPr>
    </w:lvl>
    <w:lvl w:ilvl="2" w:tplc="A880B09E">
      <w:start w:val="1"/>
      <w:numFmt w:val="bullet"/>
      <w:lvlText w:val=""/>
      <w:lvlJc w:val="left"/>
      <w:pPr>
        <w:ind w:left="2160" w:hanging="360"/>
      </w:pPr>
      <w:rPr>
        <w:rFonts w:ascii="Wingdings" w:hAnsi="Wingdings" w:hint="default"/>
      </w:rPr>
    </w:lvl>
    <w:lvl w:ilvl="3" w:tplc="3D6CE1F0">
      <w:start w:val="1"/>
      <w:numFmt w:val="bullet"/>
      <w:lvlText w:val=""/>
      <w:lvlJc w:val="left"/>
      <w:pPr>
        <w:ind w:left="2880" w:hanging="360"/>
      </w:pPr>
      <w:rPr>
        <w:rFonts w:ascii="Symbol" w:hAnsi="Symbol" w:hint="default"/>
      </w:rPr>
    </w:lvl>
    <w:lvl w:ilvl="4" w:tplc="4566CE7A">
      <w:start w:val="1"/>
      <w:numFmt w:val="bullet"/>
      <w:lvlText w:val="o"/>
      <w:lvlJc w:val="left"/>
      <w:pPr>
        <w:ind w:left="3600" w:hanging="360"/>
      </w:pPr>
      <w:rPr>
        <w:rFonts w:ascii="Courier New" w:hAnsi="Courier New" w:hint="default"/>
      </w:rPr>
    </w:lvl>
    <w:lvl w:ilvl="5" w:tplc="99C006E2">
      <w:start w:val="1"/>
      <w:numFmt w:val="bullet"/>
      <w:lvlText w:val=""/>
      <w:lvlJc w:val="left"/>
      <w:pPr>
        <w:ind w:left="4320" w:hanging="360"/>
      </w:pPr>
      <w:rPr>
        <w:rFonts w:ascii="Wingdings" w:hAnsi="Wingdings" w:hint="default"/>
      </w:rPr>
    </w:lvl>
    <w:lvl w:ilvl="6" w:tplc="836C60B6">
      <w:start w:val="1"/>
      <w:numFmt w:val="bullet"/>
      <w:lvlText w:val=""/>
      <w:lvlJc w:val="left"/>
      <w:pPr>
        <w:ind w:left="5040" w:hanging="360"/>
      </w:pPr>
      <w:rPr>
        <w:rFonts w:ascii="Symbol" w:hAnsi="Symbol" w:hint="default"/>
      </w:rPr>
    </w:lvl>
    <w:lvl w:ilvl="7" w:tplc="9F08673C">
      <w:start w:val="1"/>
      <w:numFmt w:val="bullet"/>
      <w:lvlText w:val="o"/>
      <w:lvlJc w:val="left"/>
      <w:pPr>
        <w:ind w:left="5760" w:hanging="360"/>
      </w:pPr>
      <w:rPr>
        <w:rFonts w:ascii="Courier New" w:hAnsi="Courier New" w:hint="default"/>
      </w:rPr>
    </w:lvl>
    <w:lvl w:ilvl="8" w:tplc="C0ECA674">
      <w:start w:val="1"/>
      <w:numFmt w:val="bullet"/>
      <w:lvlText w:val=""/>
      <w:lvlJc w:val="left"/>
      <w:pPr>
        <w:ind w:left="6480" w:hanging="360"/>
      </w:pPr>
      <w:rPr>
        <w:rFonts w:ascii="Wingdings" w:hAnsi="Wingdings" w:hint="default"/>
      </w:rPr>
    </w:lvl>
  </w:abstractNum>
  <w:abstractNum w:abstractNumId="12" w15:restartNumberingAfterBreak="0">
    <w:nsid w:val="1073F566"/>
    <w:multiLevelType w:val="hybridMultilevel"/>
    <w:tmpl w:val="3DFA30F4"/>
    <w:lvl w:ilvl="0" w:tplc="86609F1E">
      <w:start w:val="1"/>
      <w:numFmt w:val="bullet"/>
      <w:lvlText w:val=""/>
      <w:lvlJc w:val="left"/>
      <w:pPr>
        <w:ind w:left="720" w:hanging="360"/>
      </w:pPr>
      <w:rPr>
        <w:rFonts w:ascii="Symbol" w:hAnsi="Symbol" w:hint="default"/>
      </w:rPr>
    </w:lvl>
    <w:lvl w:ilvl="1" w:tplc="DC7ABAD8">
      <w:start w:val="1"/>
      <w:numFmt w:val="bullet"/>
      <w:lvlText w:val="o"/>
      <w:lvlJc w:val="left"/>
      <w:pPr>
        <w:ind w:left="1440" w:hanging="360"/>
      </w:pPr>
      <w:rPr>
        <w:rFonts w:ascii="Courier New" w:hAnsi="Courier New" w:hint="default"/>
      </w:rPr>
    </w:lvl>
    <w:lvl w:ilvl="2" w:tplc="889A094C">
      <w:start w:val="1"/>
      <w:numFmt w:val="bullet"/>
      <w:lvlText w:val=""/>
      <w:lvlJc w:val="left"/>
      <w:pPr>
        <w:ind w:left="2160" w:hanging="360"/>
      </w:pPr>
      <w:rPr>
        <w:rFonts w:ascii="Wingdings" w:hAnsi="Wingdings" w:hint="default"/>
      </w:rPr>
    </w:lvl>
    <w:lvl w:ilvl="3" w:tplc="20C0DC06">
      <w:start w:val="1"/>
      <w:numFmt w:val="bullet"/>
      <w:lvlText w:val=""/>
      <w:lvlJc w:val="left"/>
      <w:pPr>
        <w:ind w:left="2880" w:hanging="360"/>
      </w:pPr>
      <w:rPr>
        <w:rFonts w:ascii="Symbol" w:hAnsi="Symbol" w:hint="default"/>
      </w:rPr>
    </w:lvl>
    <w:lvl w:ilvl="4" w:tplc="5B32006A">
      <w:start w:val="1"/>
      <w:numFmt w:val="bullet"/>
      <w:lvlText w:val="o"/>
      <w:lvlJc w:val="left"/>
      <w:pPr>
        <w:ind w:left="3600" w:hanging="360"/>
      </w:pPr>
      <w:rPr>
        <w:rFonts w:ascii="Courier New" w:hAnsi="Courier New" w:hint="default"/>
      </w:rPr>
    </w:lvl>
    <w:lvl w:ilvl="5" w:tplc="52169550">
      <w:start w:val="1"/>
      <w:numFmt w:val="bullet"/>
      <w:lvlText w:val=""/>
      <w:lvlJc w:val="left"/>
      <w:pPr>
        <w:ind w:left="4320" w:hanging="360"/>
      </w:pPr>
      <w:rPr>
        <w:rFonts w:ascii="Wingdings" w:hAnsi="Wingdings" w:hint="default"/>
      </w:rPr>
    </w:lvl>
    <w:lvl w:ilvl="6" w:tplc="C2E0868C">
      <w:start w:val="1"/>
      <w:numFmt w:val="bullet"/>
      <w:lvlText w:val=""/>
      <w:lvlJc w:val="left"/>
      <w:pPr>
        <w:ind w:left="5040" w:hanging="360"/>
      </w:pPr>
      <w:rPr>
        <w:rFonts w:ascii="Symbol" w:hAnsi="Symbol" w:hint="default"/>
      </w:rPr>
    </w:lvl>
    <w:lvl w:ilvl="7" w:tplc="46DCFBFC">
      <w:start w:val="1"/>
      <w:numFmt w:val="bullet"/>
      <w:lvlText w:val="o"/>
      <w:lvlJc w:val="left"/>
      <w:pPr>
        <w:ind w:left="5760" w:hanging="360"/>
      </w:pPr>
      <w:rPr>
        <w:rFonts w:ascii="Courier New" w:hAnsi="Courier New" w:hint="default"/>
      </w:rPr>
    </w:lvl>
    <w:lvl w:ilvl="8" w:tplc="A0E4BB08">
      <w:start w:val="1"/>
      <w:numFmt w:val="bullet"/>
      <w:lvlText w:val=""/>
      <w:lvlJc w:val="left"/>
      <w:pPr>
        <w:ind w:left="6480" w:hanging="360"/>
      </w:pPr>
      <w:rPr>
        <w:rFonts w:ascii="Wingdings" w:hAnsi="Wingdings" w:hint="default"/>
      </w:rPr>
    </w:lvl>
  </w:abstractNum>
  <w:abstractNum w:abstractNumId="13" w15:restartNumberingAfterBreak="0">
    <w:nsid w:val="12806BAD"/>
    <w:multiLevelType w:val="multilevel"/>
    <w:tmpl w:val="2BC0C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D81D0E"/>
    <w:multiLevelType w:val="multilevel"/>
    <w:tmpl w:val="CE5E9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FD68C6"/>
    <w:multiLevelType w:val="multilevel"/>
    <w:tmpl w:val="87EA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C60AF6"/>
    <w:multiLevelType w:val="multilevel"/>
    <w:tmpl w:val="73FE3F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8E075D"/>
    <w:multiLevelType w:val="multilevel"/>
    <w:tmpl w:val="4F8C2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B41B43"/>
    <w:multiLevelType w:val="multilevel"/>
    <w:tmpl w:val="FBA2337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79F5B93"/>
    <w:multiLevelType w:val="multilevel"/>
    <w:tmpl w:val="981CE06E"/>
    <w:styleLink w:val="Elencocorrent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8ED6B5A"/>
    <w:multiLevelType w:val="hybridMultilevel"/>
    <w:tmpl w:val="D5804590"/>
    <w:lvl w:ilvl="0" w:tplc="2DD21556">
      <w:start w:val="1"/>
      <w:numFmt w:val="bullet"/>
      <w:lvlText w:val="·"/>
      <w:lvlJc w:val="left"/>
      <w:pPr>
        <w:ind w:left="720" w:hanging="360"/>
      </w:pPr>
      <w:rPr>
        <w:rFonts w:ascii="Symbol" w:hAnsi="Symbol" w:hint="default"/>
      </w:rPr>
    </w:lvl>
    <w:lvl w:ilvl="1" w:tplc="EA521242">
      <w:start w:val="1"/>
      <w:numFmt w:val="bullet"/>
      <w:lvlText w:val="o"/>
      <w:lvlJc w:val="left"/>
      <w:pPr>
        <w:ind w:left="1440" w:hanging="360"/>
      </w:pPr>
      <w:rPr>
        <w:rFonts w:ascii="Courier New" w:hAnsi="Courier New" w:hint="default"/>
      </w:rPr>
    </w:lvl>
    <w:lvl w:ilvl="2" w:tplc="E9587582">
      <w:start w:val="1"/>
      <w:numFmt w:val="bullet"/>
      <w:lvlText w:val=""/>
      <w:lvlJc w:val="left"/>
      <w:pPr>
        <w:ind w:left="2160" w:hanging="360"/>
      </w:pPr>
      <w:rPr>
        <w:rFonts w:ascii="Wingdings" w:hAnsi="Wingdings" w:hint="default"/>
      </w:rPr>
    </w:lvl>
    <w:lvl w:ilvl="3" w:tplc="826A9D88">
      <w:start w:val="1"/>
      <w:numFmt w:val="bullet"/>
      <w:lvlText w:val=""/>
      <w:lvlJc w:val="left"/>
      <w:pPr>
        <w:ind w:left="2880" w:hanging="360"/>
      </w:pPr>
      <w:rPr>
        <w:rFonts w:ascii="Symbol" w:hAnsi="Symbol" w:hint="default"/>
      </w:rPr>
    </w:lvl>
    <w:lvl w:ilvl="4" w:tplc="D9FE99EC">
      <w:start w:val="1"/>
      <w:numFmt w:val="bullet"/>
      <w:lvlText w:val="o"/>
      <w:lvlJc w:val="left"/>
      <w:pPr>
        <w:ind w:left="3600" w:hanging="360"/>
      </w:pPr>
      <w:rPr>
        <w:rFonts w:ascii="Courier New" w:hAnsi="Courier New" w:hint="default"/>
      </w:rPr>
    </w:lvl>
    <w:lvl w:ilvl="5" w:tplc="5A201050">
      <w:start w:val="1"/>
      <w:numFmt w:val="bullet"/>
      <w:lvlText w:val=""/>
      <w:lvlJc w:val="left"/>
      <w:pPr>
        <w:ind w:left="4320" w:hanging="360"/>
      </w:pPr>
      <w:rPr>
        <w:rFonts w:ascii="Wingdings" w:hAnsi="Wingdings" w:hint="default"/>
      </w:rPr>
    </w:lvl>
    <w:lvl w:ilvl="6" w:tplc="3AD443FA">
      <w:start w:val="1"/>
      <w:numFmt w:val="bullet"/>
      <w:lvlText w:val=""/>
      <w:lvlJc w:val="left"/>
      <w:pPr>
        <w:ind w:left="5040" w:hanging="360"/>
      </w:pPr>
      <w:rPr>
        <w:rFonts w:ascii="Symbol" w:hAnsi="Symbol" w:hint="default"/>
      </w:rPr>
    </w:lvl>
    <w:lvl w:ilvl="7" w:tplc="49E430B4">
      <w:start w:val="1"/>
      <w:numFmt w:val="bullet"/>
      <w:lvlText w:val="o"/>
      <w:lvlJc w:val="left"/>
      <w:pPr>
        <w:ind w:left="5760" w:hanging="360"/>
      </w:pPr>
      <w:rPr>
        <w:rFonts w:ascii="Courier New" w:hAnsi="Courier New" w:hint="default"/>
      </w:rPr>
    </w:lvl>
    <w:lvl w:ilvl="8" w:tplc="E5D0EB3E">
      <w:start w:val="1"/>
      <w:numFmt w:val="bullet"/>
      <w:lvlText w:val=""/>
      <w:lvlJc w:val="left"/>
      <w:pPr>
        <w:ind w:left="6480" w:hanging="360"/>
      </w:pPr>
      <w:rPr>
        <w:rFonts w:ascii="Wingdings" w:hAnsi="Wingdings" w:hint="default"/>
      </w:rPr>
    </w:lvl>
  </w:abstractNum>
  <w:abstractNum w:abstractNumId="21" w15:restartNumberingAfterBreak="0">
    <w:nsid w:val="191F7678"/>
    <w:multiLevelType w:val="multilevel"/>
    <w:tmpl w:val="429E02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98067E0"/>
    <w:multiLevelType w:val="hybridMultilevel"/>
    <w:tmpl w:val="C96A66BA"/>
    <w:lvl w:ilvl="0" w:tplc="806ACD42">
      <w:start w:val="1"/>
      <w:numFmt w:val="bullet"/>
      <w:lvlText w:val=""/>
      <w:lvlJc w:val="left"/>
      <w:pPr>
        <w:ind w:left="720" w:hanging="360"/>
      </w:pPr>
      <w:rPr>
        <w:rFonts w:ascii="Symbol" w:hAnsi="Symbol" w:hint="default"/>
      </w:rPr>
    </w:lvl>
    <w:lvl w:ilvl="1" w:tplc="0726C11A">
      <w:start w:val="1"/>
      <w:numFmt w:val="bullet"/>
      <w:lvlText w:val="o"/>
      <w:lvlJc w:val="left"/>
      <w:pPr>
        <w:ind w:left="1440" w:hanging="360"/>
      </w:pPr>
      <w:rPr>
        <w:rFonts w:ascii="Courier New" w:hAnsi="Courier New" w:hint="default"/>
      </w:rPr>
    </w:lvl>
    <w:lvl w:ilvl="2" w:tplc="7B027562">
      <w:start w:val="1"/>
      <w:numFmt w:val="bullet"/>
      <w:lvlText w:val=""/>
      <w:lvlJc w:val="left"/>
      <w:pPr>
        <w:ind w:left="2160" w:hanging="360"/>
      </w:pPr>
      <w:rPr>
        <w:rFonts w:ascii="Wingdings" w:hAnsi="Wingdings" w:hint="default"/>
      </w:rPr>
    </w:lvl>
    <w:lvl w:ilvl="3" w:tplc="ADBCA1B0">
      <w:start w:val="1"/>
      <w:numFmt w:val="bullet"/>
      <w:lvlText w:val=""/>
      <w:lvlJc w:val="left"/>
      <w:pPr>
        <w:ind w:left="2880" w:hanging="360"/>
      </w:pPr>
      <w:rPr>
        <w:rFonts w:ascii="Symbol" w:hAnsi="Symbol" w:hint="default"/>
      </w:rPr>
    </w:lvl>
    <w:lvl w:ilvl="4" w:tplc="6E20397A">
      <w:start w:val="1"/>
      <w:numFmt w:val="bullet"/>
      <w:lvlText w:val="o"/>
      <w:lvlJc w:val="left"/>
      <w:pPr>
        <w:ind w:left="3600" w:hanging="360"/>
      </w:pPr>
      <w:rPr>
        <w:rFonts w:ascii="Courier New" w:hAnsi="Courier New" w:hint="default"/>
      </w:rPr>
    </w:lvl>
    <w:lvl w:ilvl="5" w:tplc="8A0ECC46">
      <w:start w:val="1"/>
      <w:numFmt w:val="bullet"/>
      <w:lvlText w:val=""/>
      <w:lvlJc w:val="left"/>
      <w:pPr>
        <w:ind w:left="4320" w:hanging="360"/>
      </w:pPr>
      <w:rPr>
        <w:rFonts w:ascii="Wingdings" w:hAnsi="Wingdings" w:hint="default"/>
      </w:rPr>
    </w:lvl>
    <w:lvl w:ilvl="6" w:tplc="25F8FA8A">
      <w:start w:val="1"/>
      <w:numFmt w:val="bullet"/>
      <w:lvlText w:val=""/>
      <w:lvlJc w:val="left"/>
      <w:pPr>
        <w:ind w:left="5040" w:hanging="360"/>
      </w:pPr>
      <w:rPr>
        <w:rFonts w:ascii="Symbol" w:hAnsi="Symbol" w:hint="default"/>
      </w:rPr>
    </w:lvl>
    <w:lvl w:ilvl="7" w:tplc="0E1EFE4A">
      <w:start w:val="1"/>
      <w:numFmt w:val="bullet"/>
      <w:lvlText w:val="o"/>
      <w:lvlJc w:val="left"/>
      <w:pPr>
        <w:ind w:left="5760" w:hanging="360"/>
      </w:pPr>
      <w:rPr>
        <w:rFonts w:ascii="Courier New" w:hAnsi="Courier New" w:hint="default"/>
      </w:rPr>
    </w:lvl>
    <w:lvl w:ilvl="8" w:tplc="FB90743C">
      <w:start w:val="1"/>
      <w:numFmt w:val="bullet"/>
      <w:lvlText w:val=""/>
      <w:lvlJc w:val="left"/>
      <w:pPr>
        <w:ind w:left="6480" w:hanging="360"/>
      </w:pPr>
      <w:rPr>
        <w:rFonts w:ascii="Wingdings" w:hAnsi="Wingdings" w:hint="default"/>
      </w:rPr>
    </w:lvl>
  </w:abstractNum>
  <w:abstractNum w:abstractNumId="23" w15:restartNumberingAfterBreak="0">
    <w:nsid w:val="198378D1"/>
    <w:multiLevelType w:val="multilevel"/>
    <w:tmpl w:val="DD8A7B5E"/>
    <w:lvl w:ilvl="0">
      <w:start w:val="1"/>
      <w:numFmt w:val="decimal"/>
      <w:lvlText w:val="%1"/>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1B22902C"/>
    <w:multiLevelType w:val="hybridMultilevel"/>
    <w:tmpl w:val="8BA6D0B4"/>
    <w:lvl w:ilvl="0" w:tplc="11FEBC70">
      <w:start w:val="1"/>
      <w:numFmt w:val="bullet"/>
      <w:lvlText w:val=""/>
      <w:lvlJc w:val="left"/>
      <w:pPr>
        <w:ind w:left="720" w:hanging="360"/>
      </w:pPr>
      <w:rPr>
        <w:rFonts w:ascii="Symbol" w:hAnsi="Symbol" w:hint="default"/>
      </w:rPr>
    </w:lvl>
    <w:lvl w:ilvl="1" w:tplc="C44663F2">
      <w:start w:val="1"/>
      <w:numFmt w:val="bullet"/>
      <w:lvlText w:val="o"/>
      <w:lvlJc w:val="left"/>
      <w:pPr>
        <w:ind w:left="1440" w:hanging="360"/>
      </w:pPr>
      <w:rPr>
        <w:rFonts w:ascii="&quot;Courier New&quot;" w:hAnsi="&quot;Courier New&quot;" w:hint="default"/>
      </w:rPr>
    </w:lvl>
    <w:lvl w:ilvl="2" w:tplc="94727658">
      <w:start w:val="1"/>
      <w:numFmt w:val="bullet"/>
      <w:lvlText w:val=""/>
      <w:lvlJc w:val="left"/>
      <w:pPr>
        <w:ind w:left="2160" w:hanging="360"/>
      </w:pPr>
      <w:rPr>
        <w:rFonts w:ascii="Wingdings" w:hAnsi="Wingdings" w:hint="default"/>
      </w:rPr>
    </w:lvl>
    <w:lvl w:ilvl="3" w:tplc="6D2EF7E8">
      <w:start w:val="1"/>
      <w:numFmt w:val="bullet"/>
      <w:lvlText w:val=""/>
      <w:lvlJc w:val="left"/>
      <w:pPr>
        <w:ind w:left="2880" w:hanging="360"/>
      </w:pPr>
      <w:rPr>
        <w:rFonts w:ascii="Symbol" w:hAnsi="Symbol" w:hint="default"/>
      </w:rPr>
    </w:lvl>
    <w:lvl w:ilvl="4" w:tplc="16B68596">
      <w:start w:val="1"/>
      <w:numFmt w:val="bullet"/>
      <w:lvlText w:val="o"/>
      <w:lvlJc w:val="left"/>
      <w:pPr>
        <w:ind w:left="3600" w:hanging="360"/>
      </w:pPr>
      <w:rPr>
        <w:rFonts w:ascii="Courier New" w:hAnsi="Courier New" w:hint="default"/>
      </w:rPr>
    </w:lvl>
    <w:lvl w:ilvl="5" w:tplc="50D8CB74">
      <w:start w:val="1"/>
      <w:numFmt w:val="bullet"/>
      <w:lvlText w:val=""/>
      <w:lvlJc w:val="left"/>
      <w:pPr>
        <w:ind w:left="4320" w:hanging="360"/>
      </w:pPr>
      <w:rPr>
        <w:rFonts w:ascii="Wingdings" w:hAnsi="Wingdings" w:hint="default"/>
      </w:rPr>
    </w:lvl>
    <w:lvl w:ilvl="6" w:tplc="99B8D7D0">
      <w:start w:val="1"/>
      <w:numFmt w:val="bullet"/>
      <w:lvlText w:val=""/>
      <w:lvlJc w:val="left"/>
      <w:pPr>
        <w:ind w:left="5040" w:hanging="360"/>
      </w:pPr>
      <w:rPr>
        <w:rFonts w:ascii="Symbol" w:hAnsi="Symbol" w:hint="default"/>
      </w:rPr>
    </w:lvl>
    <w:lvl w:ilvl="7" w:tplc="0316AF30">
      <w:start w:val="1"/>
      <w:numFmt w:val="bullet"/>
      <w:lvlText w:val="o"/>
      <w:lvlJc w:val="left"/>
      <w:pPr>
        <w:ind w:left="5760" w:hanging="360"/>
      </w:pPr>
      <w:rPr>
        <w:rFonts w:ascii="Courier New" w:hAnsi="Courier New" w:hint="default"/>
      </w:rPr>
    </w:lvl>
    <w:lvl w:ilvl="8" w:tplc="354C34F2">
      <w:start w:val="1"/>
      <w:numFmt w:val="bullet"/>
      <w:lvlText w:val=""/>
      <w:lvlJc w:val="left"/>
      <w:pPr>
        <w:ind w:left="6480" w:hanging="360"/>
      </w:pPr>
      <w:rPr>
        <w:rFonts w:ascii="Wingdings" w:hAnsi="Wingdings" w:hint="default"/>
      </w:rPr>
    </w:lvl>
  </w:abstractNum>
  <w:abstractNum w:abstractNumId="25" w15:restartNumberingAfterBreak="0">
    <w:nsid w:val="1DE87221"/>
    <w:multiLevelType w:val="hybridMultilevel"/>
    <w:tmpl w:val="2E003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D537EA"/>
    <w:multiLevelType w:val="hybridMultilevel"/>
    <w:tmpl w:val="E22E93C6"/>
    <w:lvl w:ilvl="0" w:tplc="77CA005A">
      <w:start w:val="1"/>
      <w:numFmt w:val="bullet"/>
      <w:lvlText w:val="·"/>
      <w:lvlJc w:val="left"/>
      <w:pPr>
        <w:ind w:left="720" w:hanging="360"/>
      </w:pPr>
      <w:rPr>
        <w:rFonts w:ascii="Symbol" w:hAnsi="Symbol" w:hint="default"/>
      </w:rPr>
    </w:lvl>
    <w:lvl w:ilvl="1" w:tplc="F578A21A">
      <w:start w:val="1"/>
      <w:numFmt w:val="bullet"/>
      <w:lvlText w:val="o"/>
      <w:lvlJc w:val="left"/>
      <w:pPr>
        <w:ind w:left="1440" w:hanging="360"/>
      </w:pPr>
      <w:rPr>
        <w:rFonts w:ascii="Courier New" w:hAnsi="Courier New" w:hint="default"/>
      </w:rPr>
    </w:lvl>
    <w:lvl w:ilvl="2" w:tplc="529241AA">
      <w:start w:val="1"/>
      <w:numFmt w:val="bullet"/>
      <w:lvlText w:val=""/>
      <w:lvlJc w:val="left"/>
      <w:pPr>
        <w:ind w:left="2160" w:hanging="360"/>
      </w:pPr>
      <w:rPr>
        <w:rFonts w:ascii="Wingdings" w:hAnsi="Wingdings" w:hint="default"/>
      </w:rPr>
    </w:lvl>
    <w:lvl w:ilvl="3" w:tplc="746263F6">
      <w:start w:val="1"/>
      <w:numFmt w:val="bullet"/>
      <w:lvlText w:val=""/>
      <w:lvlJc w:val="left"/>
      <w:pPr>
        <w:ind w:left="2880" w:hanging="360"/>
      </w:pPr>
      <w:rPr>
        <w:rFonts w:ascii="Symbol" w:hAnsi="Symbol" w:hint="default"/>
      </w:rPr>
    </w:lvl>
    <w:lvl w:ilvl="4" w:tplc="58E02338">
      <w:start w:val="1"/>
      <w:numFmt w:val="bullet"/>
      <w:lvlText w:val="o"/>
      <w:lvlJc w:val="left"/>
      <w:pPr>
        <w:ind w:left="3600" w:hanging="360"/>
      </w:pPr>
      <w:rPr>
        <w:rFonts w:ascii="Courier New" w:hAnsi="Courier New" w:hint="default"/>
      </w:rPr>
    </w:lvl>
    <w:lvl w:ilvl="5" w:tplc="66EE3926">
      <w:start w:val="1"/>
      <w:numFmt w:val="bullet"/>
      <w:lvlText w:val=""/>
      <w:lvlJc w:val="left"/>
      <w:pPr>
        <w:ind w:left="4320" w:hanging="360"/>
      </w:pPr>
      <w:rPr>
        <w:rFonts w:ascii="Wingdings" w:hAnsi="Wingdings" w:hint="default"/>
      </w:rPr>
    </w:lvl>
    <w:lvl w:ilvl="6" w:tplc="F8CA20EA">
      <w:start w:val="1"/>
      <w:numFmt w:val="bullet"/>
      <w:lvlText w:val=""/>
      <w:lvlJc w:val="left"/>
      <w:pPr>
        <w:ind w:left="5040" w:hanging="360"/>
      </w:pPr>
      <w:rPr>
        <w:rFonts w:ascii="Symbol" w:hAnsi="Symbol" w:hint="default"/>
      </w:rPr>
    </w:lvl>
    <w:lvl w:ilvl="7" w:tplc="0D802B88">
      <w:start w:val="1"/>
      <w:numFmt w:val="bullet"/>
      <w:lvlText w:val="o"/>
      <w:lvlJc w:val="left"/>
      <w:pPr>
        <w:ind w:left="5760" w:hanging="360"/>
      </w:pPr>
      <w:rPr>
        <w:rFonts w:ascii="Courier New" w:hAnsi="Courier New" w:hint="default"/>
      </w:rPr>
    </w:lvl>
    <w:lvl w:ilvl="8" w:tplc="70B2B786">
      <w:start w:val="1"/>
      <w:numFmt w:val="bullet"/>
      <w:lvlText w:val=""/>
      <w:lvlJc w:val="left"/>
      <w:pPr>
        <w:ind w:left="6480" w:hanging="360"/>
      </w:pPr>
      <w:rPr>
        <w:rFonts w:ascii="Wingdings" w:hAnsi="Wingdings" w:hint="default"/>
      </w:rPr>
    </w:lvl>
  </w:abstractNum>
  <w:abstractNum w:abstractNumId="27" w15:restartNumberingAfterBreak="0">
    <w:nsid w:val="1EDA52C5"/>
    <w:multiLevelType w:val="hybridMultilevel"/>
    <w:tmpl w:val="1764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EE8668A"/>
    <w:multiLevelType w:val="hybridMultilevel"/>
    <w:tmpl w:val="FA4E45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1F345808"/>
    <w:multiLevelType w:val="multilevel"/>
    <w:tmpl w:val="F0E874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FFA6582"/>
    <w:multiLevelType w:val="multilevel"/>
    <w:tmpl w:val="FAF0751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10B91E1"/>
    <w:multiLevelType w:val="hybridMultilevel"/>
    <w:tmpl w:val="5098308A"/>
    <w:lvl w:ilvl="0" w:tplc="7CFEA1B2">
      <w:start w:val="1"/>
      <w:numFmt w:val="bullet"/>
      <w:lvlText w:val=""/>
      <w:lvlJc w:val="left"/>
      <w:pPr>
        <w:ind w:left="720" w:hanging="360"/>
      </w:pPr>
      <w:rPr>
        <w:rFonts w:ascii="Symbol" w:hAnsi="Symbol" w:hint="default"/>
      </w:rPr>
    </w:lvl>
    <w:lvl w:ilvl="1" w:tplc="D78006EA">
      <w:start w:val="1"/>
      <w:numFmt w:val="bullet"/>
      <w:lvlText w:val="o"/>
      <w:lvlJc w:val="left"/>
      <w:pPr>
        <w:ind w:left="1440" w:hanging="360"/>
      </w:pPr>
      <w:rPr>
        <w:rFonts w:ascii="Courier New" w:hAnsi="Courier New" w:hint="default"/>
      </w:rPr>
    </w:lvl>
    <w:lvl w:ilvl="2" w:tplc="BF1C31AC">
      <w:start w:val="1"/>
      <w:numFmt w:val="bullet"/>
      <w:lvlText w:val=""/>
      <w:lvlJc w:val="left"/>
      <w:pPr>
        <w:ind w:left="2160" w:hanging="360"/>
      </w:pPr>
      <w:rPr>
        <w:rFonts w:ascii="Wingdings" w:hAnsi="Wingdings" w:hint="default"/>
      </w:rPr>
    </w:lvl>
    <w:lvl w:ilvl="3" w:tplc="243C9A98">
      <w:start w:val="1"/>
      <w:numFmt w:val="bullet"/>
      <w:lvlText w:val=""/>
      <w:lvlJc w:val="left"/>
      <w:pPr>
        <w:ind w:left="2880" w:hanging="360"/>
      </w:pPr>
      <w:rPr>
        <w:rFonts w:ascii="Symbol" w:hAnsi="Symbol" w:hint="default"/>
      </w:rPr>
    </w:lvl>
    <w:lvl w:ilvl="4" w:tplc="516E4EA8">
      <w:start w:val="1"/>
      <w:numFmt w:val="bullet"/>
      <w:lvlText w:val="o"/>
      <w:lvlJc w:val="left"/>
      <w:pPr>
        <w:ind w:left="3600" w:hanging="360"/>
      </w:pPr>
      <w:rPr>
        <w:rFonts w:ascii="Courier New" w:hAnsi="Courier New" w:hint="default"/>
      </w:rPr>
    </w:lvl>
    <w:lvl w:ilvl="5" w:tplc="DEF29C94">
      <w:start w:val="1"/>
      <w:numFmt w:val="bullet"/>
      <w:lvlText w:val=""/>
      <w:lvlJc w:val="left"/>
      <w:pPr>
        <w:ind w:left="4320" w:hanging="360"/>
      </w:pPr>
      <w:rPr>
        <w:rFonts w:ascii="Wingdings" w:hAnsi="Wingdings" w:hint="default"/>
      </w:rPr>
    </w:lvl>
    <w:lvl w:ilvl="6" w:tplc="48E6F710">
      <w:start w:val="1"/>
      <w:numFmt w:val="bullet"/>
      <w:lvlText w:val=""/>
      <w:lvlJc w:val="left"/>
      <w:pPr>
        <w:ind w:left="5040" w:hanging="360"/>
      </w:pPr>
      <w:rPr>
        <w:rFonts w:ascii="Symbol" w:hAnsi="Symbol" w:hint="default"/>
      </w:rPr>
    </w:lvl>
    <w:lvl w:ilvl="7" w:tplc="D14E5060">
      <w:start w:val="1"/>
      <w:numFmt w:val="bullet"/>
      <w:lvlText w:val="o"/>
      <w:lvlJc w:val="left"/>
      <w:pPr>
        <w:ind w:left="5760" w:hanging="360"/>
      </w:pPr>
      <w:rPr>
        <w:rFonts w:ascii="Courier New" w:hAnsi="Courier New" w:hint="default"/>
      </w:rPr>
    </w:lvl>
    <w:lvl w:ilvl="8" w:tplc="D7C40BD6">
      <w:start w:val="1"/>
      <w:numFmt w:val="bullet"/>
      <w:lvlText w:val=""/>
      <w:lvlJc w:val="left"/>
      <w:pPr>
        <w:ind w:left="6480" w:hanging="360"/>
      </w:pPr>
      <w:rPr>
        <w:rFonts w:ascii="Wingdings" w:hAnsi="Wingdings" w:hint="default"/>
      </w:rPr>
    </w:lvl>
  </w:abstractNum>
  <w:abstractNum w:abstractNumId="32" w15:restartNumberingAfterBreak="0">
    <w:nsid w:val="23D3161D"/>
    <w:multiLevelType w:val="multilevel"/>
    <w:tmpl w:val="15E0B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6205427"/>
    <w:multiLevelType w:val="multilevel"/>
    <w:tmpl w:val="60F6473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6541E5F"/>
    <w:multiLevelType w:val="multilevel"/>
    <w:tmpl w:val="D674C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6693E23"/>
    <w:multiLevelType w:val="multilevel"/>
    <w:tmpl w:val="285EF9C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8003AF6"/>
    <w:multiLevelType w:val="multilevel"/>
    <w:tmpl w:val="5B2AC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917116E"/>
    <w:multiLevelType w:val="hybridMultilevel"/>
    <w:tmpl w:val="9FC4B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9F7268F"/>
    <w:multiLevelType w:val="multilevel"/>
    <w:tmpl w:val="F544B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BE35A65"/>
    <w:multiLevelType w:val="hybridMultilevel"/>
    <w:tmpl w:val="5BEA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CB2A028"/>
    <w:multiLevelType w:val="hybridMultilevel"/>
    <w:tmpl w:val="FFFFFFFF"/>
    <w:lvl w:ilvl="0" w:tplc="E71A9790">
      <w:start w:val="1"/>
      <w:numFmt w:val="bullet"/>
      <w:lvlText w:val=""/>
      <w:lvlJc w:val="left"/>
      <w:pPr>
        <w:ind w:left="720" w:hanging="360"/>
      </w:pPr>
      <w:rPr>
        <w:rFonts w:ascii="Symbol" w:hAnsi="Symbol" w:hint="default"/>
      </w:rPr>
    </w:lvl>
    <w:lvl w:ilvl="1" w:tplc="17D4853C">
      <w:start w:val="1"/>
      <w:numFmt w:val="bullet"/>
      <w:lvlText w:val="o"/>
      <w:lvlJc w:val="left"/>
      <w:pPr>
        <w:ind w:left="1440" w:hanging="360"/>
      </w:pPr>
      <w:rPr>
        <w:rFonts w:ascii="Courier New" w:hAnsi="Courier New" w:hint="default"/>
      </w:rPr>
    </w:lvl>
    <w:lvl w:ilvl="2" w:tplc="EC9240AE">
      <w:start w:val="1"/>
      <w:numFmt w:val="bullet"/>
      <w:lvlText w:val=""/>
      <w:lvlJc w:val="left"/>
      <w:pPr>
        <w:ind w:left="2160" w:hanging="360"/>
      </w:pPr>
      <w:rPr>
        <w:rFonts w:ascii="Wingdings" w:hAnsi="Wingdings" w:hint="default"/>
      </w:rPr>
    </w:lvl>
    <w:lvl w:ilvl="3" w:tplc="D17C12FA">
      <w:start w:val="1"/>
      <w:numFmt w:val="bullet"/>
      <w:lvlText w:val=""/>
      <w:lvlJc w:val="left"/>
      <w:pPr>
        <w:ind w:left="2880" w:hanging="360"/>
      </w:pPr>
      <w:rPr>
        <w:rFonts w:ascii="Symbol" w:hAnsi="Symbol" w:hint="default"/>
      </w:rPr>
    </w:lvl>
    <w:lvl w:ilvl="4" w:tplc="4FD8818A">
      <w:start w:val="1"/>
      <w:numFmt w:val="bullet"/>
      <w:lvlText w:val="o"/>
      <w:lvlJc w:val="left"/>
      <w:pPr>
        <w:ind w:left="3600" w:hanging="360"/>
      </w:pPr>
      <w:rPr>
        <w:rFonts w:ascii="Courier New" w:hAnsi="Courier New" w:hint="default"/>
      </w:rPr>
    </w:lvl>
    <w:lvl w:ilvl="5" w:tplc="F1D89556">
      <w:start w:val="1"/>
      <w:numFmt w:val="bullet"/>
      <w:lvlText w:val=""/>
      <w:lvlJc w:val="left"/>
      <w:pPr>
        <w:ind w:left="4320" w:hanging="360"/>
      </w:pPr>
      <w:rPr>
        <w:rFonts w:ascii="Wingdings" w:hAnsi="Wingdings" w:hint="default"/>
      </w:rPr>
    </w:lvl>
    <w:lvl w:ilvl="6" w:tplc="7CC29D22">
      <w:start w:val="1"/>
      <w:numFmt w:val="bullet"/>
      <w:lvlText w:val=""/>
      <w:lvlJc w:val="left"/>
      <w:pPr>
        <w:ind w:left="5040" w:hanging="360"/>
      </w:pPr>
      <w:rPr>
        <w:rFonts w:ascii="Symbol" w:hAnsi="Symbol" w:hint="default"/>
      </w:rPr>
    </w:lvl>
    <w:lvl w:ilvl="7" w:tplc="94669392">
      <w:start w:val="1"/>
      <w:numFmt w:val="bullet"/>
      <w:lvlText w:val="o"/>
      <w:lvlJc w:val="left"/>
      <w:pPr>
        <w:ind w:left="5760" w:hanging="360"/>
      </w:pPr>
      <w:rPr>
        <w:rFonts w:ascii="Courier New" w:hAnsi="Courier New" w:hint="default"/>
      </w:rPr>
    </w:lvl>
    <w:lvl w:ilvl="8" w:tplc="F6269BB4">
      <w:start w:val="1"/>
      <w:numFmt w:val="bullet"/>
      <w:lvlText w:val=""/>
      <w:lvlJc w:val="left"/>
      <w:pPr>
        <w:ind w:left="6480" w:hanging="360"/>
      </w:pPr>
      <w:rPr>
        <w:rFonts w:ascii="Wingdings" w:hAnsi="Wingdings" w:hint="default"/>
      </w:rPr>
    </w:lvl>
  </w:abstractNum>
  <w:abstractNum w:abstractNumId="41" w15:restartNumberingAfterBreak="0">
    <w:nsid w:val="2E873214"/>
    <w:multiLevelType w:val="multilevel"/>
    <w:tmpl w:val="C1C0824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07962C2"/>
    <w:multiLevelType w:val="hybridMultilevel"/>
    <w:tmpl w:val="C590C608"/>
    <w:lvl w:ilvl="0" w:tplc="D0E43ACC">
      <w:start w:val="1"/>
      <w:numFmt w:val="bullet"/>
      <w:lvlText w:val="·"/>
      <w:lvlJc w:val="left"/>
      <w:pPr>
        <w:ind w:left="720" w:hanging="360"/>
      </w:pPr>
      <w:rPr>
        <w:rFonts w:ascii="Symbol" w:hAnsi="Symbol" w:hint="default"/>
      </w:rPr>
    </w:lvl>
    <w:lvl w:ilvl="1" w:tplc="2C8A2B0A">
      <w:start w:val="1"/>
      <w:numFmt w:val="bullet"/>
      <w:lvlText w:val="o"/>
      <w:lvlJc w:val="left"/>
      <w:pPr>
        <w:ind w:left="1440" w:hanging="360"/>
      </w:pPr>
      <w:rPr>
        <w:rFonts w:ascii="Courier New" w:hAnsi="Courier New" w:hint="default"/>
      </w:rPr>
    </w:lvl>
    <w:lvl w:ilvl="2" w:tplc="7C5AEA40">
      <w:start w:val="1"/>
      <w:numFmt w:val="bullet"/>
      <w:lvlText w:val=""/>
      <w:lvlJc w:val="left"/>
      <w:pPr>
        <w:ind w:left="2160" w:hanging="360"/>
      </w:pPr>
      <w:rPr>
        <w:rFonts w:ascii="Wingdings" w:hAnsi="Wingdings" w:hint="default"/>
      </w:rPr>
    </w:lvl>
    <w:lvl w:ilvl="3" w:tplc="1B26FD9E">
      <w:start w:val="1"/>
      <w:numFmt w:val="bullet"/>
      <w:lvlText w:val=""/>
      <w:lvlJc w:val="left"/>
      <w:pPr>
        <w:ind w:left="2880" w:hanging="360"/>
      </w:pPr>
      <w:rPr>
        <w:rFonts w:ascii="Symbol" w:hAnsi="Symbol" w:hint="default"/>
      </w:rPr>
    </w:lvl>
    <w:lvl w:ilvl="4" w:tplc="1C60DE78">
      <w:start w:val="1"/>
      <w:numFmt w:val="bullet"/>
      <w:lvlText w:val="o"/>
      <w:lvlJc w:val="left"/>
      <w:pPr>
        <w:ind w:left="3600" w:hanging="360"/>
      </w:pPr>
      <w:rPr>
        <w:rFonts w:ascii="Courier New" w:hAnsi="Courier New" w:hint="default"/>
      </w:rPr>
    </w:lvl>
    <w:lvl w:ilvl="5" w:tplc="5194199E">
      <w:start w:val="1"/>
      <w:numFmt w:val="bullet"/>
      <w:lvlText w:val=""/>
      <w:lvlJc w:val="left"/>
      <w:pPr>
        <w:ind w:left="4320" w:hanging="360"/>
      </w:pPr>
      <w:rPr>
        <w:rFonts w:ascii="Wingdings" w:hAnsi="Wingdings" w:hint="default"/>
      </w:rPr>
    </w:lvl>
    <w:lvl w:ilvl="6" w:tplc="13449DC4">
      <w:start w:val="1"/>
      <w:numFmt w:val="bullet"/>
      <w:lvlText w:val=""/>
      <w:lvlJc w:val="left"/>
      <w:pPr>
        <w:ind w:left="5040" w:hanging="360"/>
      </w:pPr>
      <w:rPr>
        <w:rFonts w:ascii="Symbol" w:hAnsi="Symbol" w:hint="default"/>
      </w:rPr>
    </w:lvl>
    <w:lvl w:ilvl="7" w:tplc="D2661FC2">
      <w:start w:val="1"/>
      <w:numFmt w:val="bullet"/>
      <w:lvlText w:val="o"/>
      <w:lvlJc w:val="left"/>
      <w:pPr>
        <w:ind w:left="5760" w:hanging="360"/>
      </w:pPr>
      <w:rPr>
        <w:rFonts w:ascii="Courier New" w:hAnsi="Courier New" w:hint="default"/>
      </w:rPr>
    </w:lvl>
    <w:lvl w:ilvl="8" w:tplc="B9D47642">
      <w:start w:val="1"/>
      <w:numFmt w:val="bullet"/>
      <w:lvlText w:val=""/>
      <w:lvlJc w:val="left"/>
      <w:pPr>
        <w:ind w:left="6480" w:hanging="360"/>
      </w:pPr>
      <w:rPr>
        <w:rFonts w:ascii="Wingdings" w:hAnsi="Wingdings" w:hint="default"/>
      </w:rPr>
    </w:lvl>
  </w:abstractNum>
  <w:abstractNum w:abstractNumId="43" w15:restartNumberingAfterBreak="0">
    <w:nsid w:val="308A4907"/>
    <w:multiLevelType w:val="multilevel"/>
    <w:tmpl w:val="B3622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0A01E5D"/>
    <w:multiLevelType w:val="hybridMultilevel"/>
    <w:tmpl w:val="2ECCB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5E00014"/>
    <w:multiLevelType w:val="multilevel"/>
    <w:tmpl w:val="510833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66A4AD8"/>
    <w:multiLevelType w:val="multilevel"/>
    <w:tmpl w:val="0A7E0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7E63236"/>
    <w:multiLevelType w:val="multilevel"/>
    <w:tmpl w:val="E40E9D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9FB0B05"/>
    <w:multiLevelType w:val="multilevel"/>
    <w:tmpl w:val="C76CF9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3A0C207C"/>
    <w:multiLevelType w:val="multilevel"/>
    <w:tmpl w:val="FDEE294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A150915"/>
    <w:multiLevelType w:val="hybridMultilevel"/>
    <w:tmpl w:val="3B8A80AA"/>
    <w:lvl w:ilvl="0" w:tplc="6798947A">
      <w:start w:val="1"/>
      <w:numFmt w:val="upperRoman"/>
      <w:pStyle w:val="Appendix"/>
      <w:lvlText w:val="Appendix %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3AD661BA"/>
    <w:multiLevelType w:val="multilevel"/>
    <w:tmpl w:val="D4F45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4214C2"/>
    <w:multiLevelType w:val="multilevel"/>
    <w:tmpl w:val="6F740CCC"/>
    <w:styleLink w:val="Elencocorrente2"/>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3B5E32C1"/>
    <w:multiLevelType w:val="multilevel"/>
    <w:tmpl w:val="92D44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C001891"/>
    <w:multiLevelType w:val="multilevel"/>
    <w:tmpl w:val="3A809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06E0AEF"/>
    <w:multiLevelType w:val="multilevel"/>
    <w:tmpl w:val="4190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852F6F"/>
    <w:multiLevelType w:val="hybridMultilevel"/>
    <w:tmpl w:val="EF3465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7" w15:restartNumberingAfterBreak="0">
    <w:nsid w:val="442A3D3B"/>
    <w:multiLevelType w:val="hybridMultilevel"/>
    <w:tmpl w:val="66065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45AD4C4D"/>
    <w:multiLevelType w:val="multilevel"/>
    <w:tmpl w:val="C5724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5B163BB"/>
    <w:multiLevelType w:val="multilevel"/>
    <w:tmpl w:val="8BD4A94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724BD05"/>
    <w:multiLevelType w:val="hybridMultilevel"/>
    <w:tmpl w:val="943A0EA2"/>
    <w:lvl w:ilvl="0" w:tplc="AE28AC2E">
      <w:start w:val="1"/>
      <w:numFmt w:val="bullet"/>
      <w:lvlText w:val="·"/>
      <w:lvlJc w:val="left"/>
      <w:pPr>
        <w:ind w:left="720" w:hanging="360"/>
      </w:pPr>
      <w:rPr>
        <w:rFonts w:ascii="Symbol" w:hAnsi="Symbol" w:hint="default"/>
      </w:rPr>
    </w:lvl>
    <w:lvl w:ilvl="1" w:tplc="FE301BC0">
      <w:start w:val="1"/>
      <w:numFmt w:val="bullet"/>
      <w:lvlText w:val="o"/>
      <w:lvlJc w:val="left"/>
      <w:pPr>
        <w:ind w:left="1440" w:hanging="360"/>
      </w:pPr>
      <w:rPr>
        <w:rFonts w:ascii="Courier New" w:hAnsi="Courier New" w:hint="default"/>
      </w:rPr>
    </w:lvl>
    <w:lvl w:ilvl="2" w:tplc="FBD4BB84">
      <w:start w:val="1"/>
      <w:numFmt w:val="bullet"/>
      <w:lvlText w:val=""/>
      <w:lvlJc w:val="left"/>
      <w:pPr>
        <w:ind w:left="2160" w:hanging="360"/>
      </w:pPr>
      <w:rPr>
        <w:rFonts w:ascii="Wingdings" w:hAnsi="Wingdings" w:hint="default"/>
      </w:rPr>
    </w:lvl>
    <w:lvl w:ilvl="3" w:tplc="6610D19A">
      <w:start w:val="1"/>
      <w:numFmt w:val="bullet"/>
      <w:lvlText w:val=""/>
      <w:lvlJc w:val="left"/>
      <w:pPr>
        <w:ind w:left="2880" w:hanging="360"/>
      </w:pPr>
      <w:rPr>
        <w:rFonts w:ascii="Symbol" w:hAnsi="Symbol" w:hint="default"/>
      </w:rPr>
    </w:lvl>
    <w:lvl w:ilvl="4" w:tplc="BF7C837C">
      <w:start w:val="1"/>
      <w:numFmt w:val="bullet"/>
      <w:lvlText w:val="o"/>
      <w:lvlJc w:val="left"/>
      <w:pPr>
        <w:ind w:left="3600" w:hanging="360"/>
      </w:pPr>
      <w:rPr>
        <w:rFonts w:ascii="Courier New" w:hAnsi="Courier New" w:hint="default"/>
      </w:rPr>
    </w:lvl>
    <w:lvl w:ilvl="5" w:tplc="94DAE2B2">
      <w:start w:val="1"/>
      <w:numFmt w:val="bullet"/>
      <w:lvlText w:val=""/>
      <w:lvlJc w:val="left"/>
      <w:pPr>
        <w:ind w:left="4320" w:hanging="360"/>
      </w:pPr>
      <w:rPr>
        <w:rFonts w:ascii="Wingdings" w:hAnsi="Wingdings" w:hint="default"/>
      </w:rPr>
    </w:lvl>
    <w:lvl w:ilvl="6" w:tplc="4B2C29FE">
      <w:start w:val="1"/>
      <w:numFmt w:val="bullet"/>
      <w:lvlText w:val=""/>
      <w:lvlJc w:val="left"/>
      <w:pPr>
        <w:ind w:left="5040" w:hanging="360"/>
      </w:pPr>
      <w:rPr>
        <w:rFonts w:ascii="Symbol" w:hAnsi="Symbol" w:hint="default"/>
      </w:rPr>
    </w:lvl>
    <w:lvl w:ilvl="7" w:tplc="8196ECC6">
      <w:start w:val="1"/>
      <w:numFmt w:val="bullet"/>
      <w:lvlText w:val="o"/>
      <w:lvlJc w:val="left"/>
      <w:pPr>
        <w:ind w:left="5760" w:hanging="360"/>
      </w:pPr>
      <w:rPr>
        <w:rFonts w:ascii="Courier New" w:hAnsi="Courier New" w:hint="default"/>
      </w:rPr>
    </w:lvl>
    <w:lvl w:ilvl="8" w:tplc="103656BE">
      <w:start w:val="1"/>
      <w:numFmt w:val="bullet"/>
      <w:lvlText w:val=""/>
      <w:lvlJc w:val="left"/>
      <w:pPr>
        <w:ind w:left="6480" w:hanging="360"/>
      </w:pPr>
      <w:rPr>
        <w:rFonts w:ascii="Wingdings" w:hAnsi="Wingdings" w:hint="default"/>
      </w:rPr>
    </w:lvl>
  </w:abstractNum>
  <w:abstractNum w:abstractNumId="61" w15:restartNumberingAfterBreak="0">
    <w:nsid w:val="49A41023"/>
    <w:multiLevelType w:val="hybridMultilevel"/>
    <w:tmpl w:val="8842D476"/>
    <w:lvl w:ilvl="0" w:tplc="5C582A0C">
      <w:start w:val="1"/>
      <w:numFmt w:val="bullet"/>
      <w:lvlText w:val=""/>
      <w:lvlJc w:val="left"/>
      <w:pPr>
        <w:ind w:left="720" w:hanging="360"/>
      </w:pPr>
      <w:rPr>
        <w:rFonts w:ascii="Symbol" w:hAnsi="Symbol" w:hint="default"/>
      </w:rPr>
    </w:lvl>
    <w:lvl w:ilvl="1" w:tplc="6B948034">
      <w:start w:val="1"/>
      <w:numFmt w:val="bullet"/>
      <w:lvlText w:val="o"/>
      <w:lvlJc w:val="left"/>
      <w:pPr>
        <w:ind w:left="1440" w:hanging="360"/>
      </w:pPr>
      <w:rPr>
        <w:rFonts w:ascii="Courier New" w:hAnsi="Courier New" w:hint="default"/>
      </w:rPr>
    </w:lvl>
    <w:lvl w:ilvl="2" w:tplc="E4AC5D10">
      <w:start w:val="1"/>
      <w:numFmt w:val="bullet"/>
      <w:lvlText w:val=""/>
      <w:lvlJc w:val="left"/>
      <w:pPr>
        <w:ind w:left="2160" w:hanging="360"/>
      </w:pPr>
      <w:rPr>
        <w:rFonts w:ascii="Wingdings" w:hAnsi="Wingdings" w:hint="default"/>
      </w:rPr>
    </w:lvl>
    <w:lvl w:ilvl="3" w:tplc="CCBE23C8">
      <w:start w:val="1"/>
      <w:numFmt w:val="bullet"/>
      <w:lvlText w:val=""/>
      <w:lvlJc w:val="left"/>
      <w:pPr>
        <w:ind w:left="2880" w:hanging="360"/>
      </w:pPr>
      <w:rPr>
        <w:rFonts w:ascii="Symbol" w:hAnsi="Symbol" w:hint="default"/>
      </w:rPr>
    </w:lvl>
    <w:lvl w:ilvl="4" w:tplc="16E847F6">
      <w:start w:val="1"/>
      <w:numFmt w:val="bullet"/>
      <w:lvlText w:val="o"/>
      <w:lvlJc w:val="left"/>
      <w:pPr>
        <w:ind w:left="3600" w:hanging="360"/>
      </w:pPr>
      <w:rPr>
        <w:rFonts w:ascii="Courier New" w:hAnsi="Courier New" w:hint="default"/>
      </w:rPr>
    </w:lvl>
    <w:lvl w:ilvl="5" w:tplc="1E9CCDD4">
      <w:start w:val="1"/>
      <w:numFmt w:val="bullet"/>
      <w:lvlText w:val=""/>
      <w:lvlJc w:val="left"/>
      <w:pPr>
        <w:ind w:left="4320" w:hanging="360"/>
      </w:pPr>
      <w:rPr>
        <w:rFonts w:ascii="Wingdings" w:hAnsi="Wingdings" w:hint="default"/>
      </w:rPr>
    </w:lvl>
    <w:lvl w:ilvl="6" w:tplc="DD0CCC06">
      <w:start w:val="1"/>
      <w:numFmt w:val="bullet"/>
      <w:lvlText w:val=""/>
      <w:lvlJc w:val="left"/>
      <w:pPr>
        <w:ind w:left="5040" w:hanging="360"/>
      </w:pPr>
      <w:rPr>
        <w:rFonts w:ascii="Symbol" w:hAnsi="Symbol" w:hint="default"/>
      </w:rPr>
    </w:lvl>
    <w:lvl w:ilvl="7" w:tplc="B524B83E">
      <w:start w:val="1"/>
      <w:numFmt w:val="bullet"/>
      <w:lvlText w:val="o"/>
      <w:lvlJc w:val="left"/>
      <w:pPr>
        <w:ind w:left="5760" w:hanging="360"/>
      </w:pPr>
      <w:rPr>
        <w:rFonts w:ascii="Courier New" w:hAnsi="Courier New" w:hint="default"/>
      </w:rPr>
    </w:lvl>
    <w:lvl w:ilvl="8" w:tplc="B380E3A2">
      <w:start w:val="1"/>
      <w:numFmt w:val="bullet"/>
      <w:lvlText w:val=""/>
      <w:lvlJc w:val="left"/>
      <w:pPr>
        <w:ind w:left="6480" w:hanging="360"/>
      </w:pPr>
      <w:rPr>
        <w:rFonts w:ascii="Wingdings" w:hAnsi="Wingdings" w:hint="default"/>
      </w:rPr>
    </w:lvl>
  </w:abstractNum>
  <w:abstractNum w:abstractNumId="62" w15:restartNumberingAfterBreak="0">
    <w:nsid w:val="4B7D4C05"/>
    <w:multiLevelType w:val="hybridMultilevel"/>
    <w:tmpl w:val="94B21A4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4BA0770F"/>
    <w:multiLevelType w:val="hybridMultilevel"/>
    <w:tmpl w:val="A868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BF07FC2"/>
    <w:multiLevelType w:val="multilevel"/>
    <w:tmpl w:val="EED05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09B7FAC"/>
    <w:multiLevelType w:val="hybridMultilevel"/>
    <w:tmpl w:val="7EAAB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15:restartNumberingAfterBreak="0">
    <w:nsid w:val="520361C5"/>
    <w:multiLevelType w:val="hybridMultilevel"/>
    <w:tmpl w:val="5BE845B0"/>
    <w:lvl w:ilvl="0" w:tplc="FF6ED4E8">
      <w:start w:val="1"/>
      <w:numFmt w:val="bullet"/>
      <w:lvlText w:val="·"/>
      <w:lvlJc w:val="left"/>
      <w:pPr>
        <w:ind w:left="720" w:hanging="360"/>
      </w:pPr>
      <w:rPr>
        <w:rFonts w:ascii="Symbol" w:hAnsi="Symbol" w:hint="default"/>
      </w:rPr>
    </w:lvl>
    <w:lvl w:ilvl="1" w:tplc="6DB06296">
      <w:start w:val="1"/>
      <w:numFmt w:val="bullet"/>
      <w:lvlText w:val="o"/>
      <w:lvlJc w:val="left"/>
      <w:pPr>
        <w:ind w:left="1440" w:hanging="360"/>
      </w:pPr>
      <w:rPr>
        <w:rFonts w:ascii="Courier New" w:hAnsi="Courier New" w:hint="default"/>
      </w:rPr>
    </w:lvl>
    <w:lvl w:ilvl="2" w:tplc="6CF67D50">
      <w:start w:val="1"/>
      <w:numFmt w:val="bullet"/>
      <w:lvlText w:val=""/>
      <w:lvlJc w:val="left"/>
      <w:pPr>
        <w:ind w:left="2160" w:hanging="360"/>
      </w:pPr>
      <w:rPr>
        <w:rFonts w:ascii="Wingdings" w:hAnsi="Wingdings" w:hint="default"/>
      </w:rPr>
    </w:lvl>
    <w:lvl w:ilvl="3" w:tplc="E35CE942">
      <w:start w:val="1"/>
      <w:numFmt w:val="bullet"/>
      <w:lvlText w:val=""/>
      <w:lvlJc w:val="left"/>
      <w:pPr>
        <w:ind w:left="2880" w:hanging="360"/>
      </w:pPr>
      <w:rPr>
        <w:rFonts w:ascii="Symbol" w:hAnsi="Symbol" w:hint="default"/>
      </w:rPr>
    </w:lvl>
    <w:lvl w:ilvl="4" w:tplc="482071A8">
      <w:start w:val="1"/>
      <w:numFmt w:val="bullet"/>
      <w:lvlText w:val="o"/>
      <w:lvlJc w:val="left"/>
      <w:pPr>
        <w:ind w:left="3600" w:hanging="360"/>
      </w:pPr>
      <w:rPr>
        <w:rFonts w:ascii="Courier New" w:hAnsi="Courier New" w:hint="default"/>
      </w:rPr>
    </w:lvl>
    <w:lvl w:ilvl="5" w:tplc="C360E326">
      <w:start w:val="1"/>
      <w:numFmt w:val="bullet"/>
      <w:lvlText w:val=""/>
      <w:lvlJc w:val="left"/>
      <w:pPr>
        <w:ind w:left="4320" w:hanging="360"/>
      </w:pPr>
      <w:rPr>
        <w:rFonts w:ascii="Wingdings" w:hAnsi="Wingdings" w:hint="default"/>
      </w:rPr>
    </w:lvl>
    <w:lvl w:ilvl="6" w:tplc="B86C750A">
      <w:start w:val="1"/>
      <w:numFmt w:val="bullet"/>
      <w:lvlText w:val=""/>
      <w:lvlJc w:val="left"/>
      <w:pPr>
        <w:ind w:left="5040" w:hanging="360"/>
      </w:pPr>
      <w:rPr>
        <w:rFonts w:ascii="Symbol" w:hAnsi="Symbol" w:hint="default"/>
      </w:rPr>
    </w:lvl>
    <w:lvl w:ilvl="7" w:tplc="98F4762A">
      <w:start w:val="1"/>
      <w:numFmt w:val="bullet"/>
      <w:lvlText w:val="o"/>
      <w:lvlJc w:val="left"/>
      <w:pPr>
        <w:ind w:left="5760" w:hanging="360"/>
      </w:pPr>
      <w:rPr>
        <w:rFonts w:ascii="Courier New" w:hAnsi="Courier New" w:hint="default"/>
      </w:rPr>
    </w:lvl>
    <w:lvl w:ilvl="8" w:tplc="9FAAB434">
      <w:start w:val="1"/>
      <w:numFmt w:val="bullet"/>
      <w:lvlText w:val=""/>
      <w:lvlJc w:val="left"/>
      <w:pPr>
        <w:ind w:left="6480" w:hanging="360"/>
      </w:pPr>
      <w:rPr>
        <w:rFonts w:ascii="Wingdings" w:hAnsi="Wingdings" w:hint="default"/>
      </w:rPr>
    </w:lvl>
  </w:abstractNum>
  <w:abstractNum w:abstractNumId="67" w15:restartNumberingAfterBreak="0">
    <w:nsid w:val="52118F43"/>
    <w:multiLevelType w:val="hybridMultilevel"/>
    <w:tmpl w:val="B17C675C"/>
    <w:lvl w:ilvl="0" w:tplc="C9127376">
      <w:start w:val="1"/>
      <w:numFmt w:val="bullet"/>
      <w:lvlText w:val=""/>
      <w:lvlJc w:val="left"/>
      <w:pPr>
        <w:ind w:left="720" w:hanging="360"/>
      </w:pPr>
      <w:rPr>
        <w:rFonts w:ascii="Symbol" w:hAnsi="Symbol" w:hint="default"/>
      </w:rPr>
    </w:lvl>
    <w:lvl w:ilvl="1" w:tplc="EDB85006">
      <w:start w:val="1"/>
      <w:numFmt w:val="bullet"/>
      <w:lvlText w:val="o"/>
      <w:lvlJc w:val="left"/>
      <w:pPr>
        <w:ind w:left="1440" w:hanging="360"/>
      </w:pPr>
      <w:rPr>
        <w:rFonts w:ascii="Courier New" w:hAnsi="Courier New" w:hint="default"/>
      </w:rPr>
    </w:lvl>
    <w:lvl w:ilvl="2" w:tplc="854401A8">
      <w:start w:val="1"/>
      <w:numFmt w:val="bullet"/>
      <w:lvlText w:val=""/>
      <w:lvlJc w:val="left"/>
      <w:pPr>
        <w:ind w:left="2160" w:hanging="360"/>
      </w:pPr>
      <w:rPr>
        <w:rFonts w:ascii="Wingdings" w:hAnsi="Wingdings" w:hint="default"/>
      </w:rPr>
    </w:lvl>
    <w:lvl w:ilvl="3" w:tplc="DC1E02C8">
      <w:start w:val="1"/>
      <w:numFmt w:val="bullet"/>
      <w:lvlText w:val=""/>
      <w:lvlJc w:val="left"/>
      <w:pPr>
        <w:ind w:left="2880" w:hanging="360"/>
      </w:pPr>
      <w:rPr>
        <w:rFonts w:ascii="Symbol" w:hAnsi="Symbol" w:hint="default"/>
      </w:rPr>
    </w:lvl>
    <w:lvl w:ilvl="4" w:tplc="F41A4384">
      <w:start w:val="1"/>
      <w:numFmt w:val="bullet"/>
      <w:lvlText w:val="o"/>
      <w:lvlJc w:val="left"/>
      <w:pPr>
        <w:ind w:left="3600" w:hanging="360"/>
      </w:pPr>
      <w:rPr>
        <w:rFonts w:ascii="Courier New" w:hAnsi="Courier New" w:hint="default"/>
      </w:rPr>
    </w:lvl>
    <w:lvl w:ilvl="5" w:tplc="B4DCFAB8">
      <w:start w:val="1"/>
      <w:numFmt w:val="bullet"/>
      <w:lvlText w:val=""/>
      <w:lvlJc w:val="left"/>
      <w:pPr>
        <w:ind w:left="4320" w:hanging="360"/>
      </w:pPr>
      <w:rPr>
        <w:rFonts w:ascii="Wingdings" w:hAnsi="Wingdings" w:hint="default"/>
      </w:rPr>
    </w:lvl>
    <w:lvl w:ilvl="6" w:tplc="17C41F9E">
      <w:start w:val="1"/>
      <w:numFmt w:val="bullet"/>
      <w:lvlText w:val=""/>
      <w:lvlJc w:val="left"/>
      <w:pPr>
        <w:ind w:left="5040" w:hanging="360"/>
      </w:pPr>
      <w:rPr>
        <w:rFonts w:ascii="Symbol" w:hAnsi="Symbol" w:hint="default"/>
      </w:rPr>
    </w:lvl>
    <w:lvl w:ilvl="7" w:tplc="3F2CF870">
      <w:start w:val="1"/>
      <w:numFmt w:val="bullet"/>
      <w:lvlText w:val="o"/>
      <w:lvlJc w:val="left"/>
      <w:pPr>
        <w:ind w:left="5760" w:hanging="360"/>
      </w:pPr>
      <w:rPr>
        <w:rFonts w:ascii="Courier New" w:hAnsi="Courier New" w:hint="default"/>
      </w:rPr>
    </w:lvl>
    <w:lvl w:ilvl="8" w:tplc="85382DAE">
      <w:start w:val="1"/>
      <w:numFmt w:val="bullet"/>
      <w:lvlText w:val=""/>
      <w:lvlJc w:val="left"/>
      <w:pPr>
        <w:ind w:left="6480" w:hanging="360"/>
      </w:pPr>
      <w:rPr>
        <w:rFonts w:ascii="Wingdings" w:hAnsi="Wingdings" w:hint="default"/>
      </w:rPr>
    </w:lvl>
  </w:abstractNum>
  <w:abstractNum w:abstractNumId="68" w15:restartNumberingAfterBreak="0">
    <w:nsid w:val="540B68C6"/>
    <w:multiLevelType w:val="multilevel"/>
    <w:tmpl w:val="8294F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76D442F"/>
    <w:multiLevelType w:val="hybridMultilevel"/>
    <w:tmpl w:val="19FE9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B895990"/>
    <w:multiLevelType w:val="hybridMultilevel"/>
    <w:tmpl w:val="0E3E9D7C"/>
    <w:lvl w:ilvl="0" w:tplc="095C5714">
      <w:start w:val="1"/>
      <w:numFmt w:val="bullet"/>
      <w:lvlText w:val=""/>
      <w:lvlJc w:val="left"/>
      <w:pPr>
        <w:ind w:left="720" w:hanging="360"/>
      </w:pPr>
      <w:rPr>
        <w:rFonts w:ascii="Symbol" w:hAnsi="Symbol" w:hint="default"/>
      </w:rPr>
    </w:lvl>
    <w:lvl w:ilvl="1" w:tplc="3558FBA2">
      <w:start w:val="1"/>
      <w:numFmt w:val="bullet"/>
      <w:lvlText w:val="o"/>
      <w:lvlJc w:val="left"/>
      <w:pPr>
        <w:ind w:left="1440" w:hanging="360"/>
      </w:pPr>
      <w:rPr>
        <w:rFonts w:ascii="Courier New" w:hAnsi="Courier New" w:hint="default"/>
      </w:rPr>
    </w:lvl>
    <w:lvl w:ilvl="2" w:tplc="39921926">
      <w:start w:val="1"/>
      <w:numFmt w:val="bullet"/>
      <w:lvlText w:val=""/>
      <w:lvlJc w:val="left"/>
      <w:pPr>
        <w:ind w:left="2160" w:hanging="360"/>
      </w:pPr>
      <w:rPr>
        <w:rFonts w:ascii="Wingdings" w:hAnsi="Wingdings" w:hint="default"/>
      </w:rPr>
    </w:lvl>
    <w:lvl w:ilvl="3" w:tplc="07860E68">
      <w:start w:val="1"/>
      <w:numFmt w:val="bullet"/>
      <w:lvlText w:val=""/>
      <w:lvlJc w:val="left"/>
      <w:pPr>
        <w:ind w:left="2880" w:hanging="360"/>
      </w:pPr>
      <w:rPr>
        <w:rFonts w:ascii="Symbol" w:hAnsi="Symbol" w:hint="default"/>
      </w:rPr>
    </w:lvl>
    <w:lvl w:ilvl="4" w:tplc="220C7B8E">
      <w:start w:val="1"/>
      <w:numFmt w:val="bullet"/>
      <w:lvlText w:val="o"/>
      <w:lvlJc w:val="left"/>
      <w:pPr>
        <w:ind w:left="3600" w:hanging="360"/>
      </w:pPr>
      <w:rPr>
        <w:rFonts w:ascii="Courier New" w:hAnsi="Courier New" w:hint="default"/>
      </w:rPr>
    </w:lvl>
    <w:lvl w:ilvl="5" w:tplc="87E27396">
      <w:start w:val="1"/>
      <w:numFmt w:val="bullet"/>
      <w:lvlText w:val=""/>
      <w:lvlJc w:val="left"/>
      <w:pPr>
        <w:ind w:left="4320" w:hanging="360"/>
      </w:pPr>
      <w:rPr>
        <w:rFonts w:ascii="Wingdings" w:hAnsi="Wingdings" w:hint="default"/>
      </w:rPr>
    </w:lvl>
    <w:lvl w:ilvl="6" w:tplc="B4ACD4AE">
      <w:start w:val="1"/>
      <w:numFmt w:val="bullet"/>
      <w:lvlText w:val=""/>
      <w:lvlJc w:val="left"/>
      <w:pPr>
        <w:ind w:left="5040" w:hanging="360"/>
      </w:pPr>
      <w:rPr>
        <w:rFonts w:ascii="Symbol" w:hAnsi="Symbol" w:hint="default"/>
      </w:rPr>
    </w:lvl>
    <w:lvl w:ilvl="7" w:tplc="C3D2DE1C">
      <w:start w:val="1"/>
      <w:numFmt w:val="bullet"/>
      <w:lvlText w:val="o"/>
      <w:lvlJc w:val="left"/>
      <w:pPr>
        <w:ind w:left="5760" w:hanging="360"/>
      </w:pPr>
      <w:rPr>
        <w:rFonts w:ascii="Courier New" w:hAnsi="Courier New" w:hint="default"/>
      </w:rPr>
    </w:lvl>
    <w:lvl w:ilvl="8" w:tplc="64207E4A">
      <w:start w:val="1"/>
      <w:numFmt w:val="bullet"/>
      <w:lvlText w:val=""/>
      <w:lvlJc w:val="left"/>
      <w:pPr>
        <w:ind w:left="6480" w:hanging="360"/>
      </w:pPr>
      <w:rPr>
        <w:rFonts w:ascii="Wingdings" w:hAnsi="Wingdings" w:hint="default"/>
      </w:rPr>
    </w:lvl>
  </w:abstractNum>
  <w:abstractNum w:abstractNumId="71" w15:restartNumberingAfterBreak="0">
    <w:nsid w:val="5C2A26DD"/>
    <w:multiLevelType w:val="hybridMultilevel"/>
    <w:tmpl w:val="E02CB6C8"/>
    <w:lvl w:ilvl="0" w:tplc="A55AF0EC">
      <w:start w:val="1"/>
      <w:numFmt w:val="bullet"/>
      <w:lvlText w:val=""/>
      <w:lvlJc w:val="left"/>
      <w:pPr>
        <w:ind w:left="720" w:hanging="360"/>
      </w:pPr>
      <w:rPr>
        <w:rFonts w:ascii="Symbol" w:hAnsi="Symbol" w:hint="default"/>
      </w:rPr>
    </w:lvl>
    <w:lvl w:ilvl="1" w:tplc="17880BC6">
      <w:start w:val="1"/>
      <w:numFmt w:val="bullet"/>
      <w:lvlText w:val="o"/>
      <w:lvlJc w:val="left"/>
      <w:pPr>
        <w:ind w:left="1440" w:hanging="360"/>
      </w:pPr>
      <w:rPr>
        <w:rFonts w:ascii="Courier New" w:hAnsi="Courier New" w:hint="default"/>
      </w:rPr>
    </w:lvl>
    <w:lvl w:ilvl="2" w:tplc="F0E65B3C">
      <w:start w:val="1"/>
      <w:numFmt w:val="bullet"/>
      <w:lvlText w:val=""/>
      <w:lvlJc w:val="left"/>
      <w:pPr>
        <w:ind w:left="2160" w:hanging="360"/>
      </w:pPr>
      <w:rPr>
        <w:rFonts w:ascii="Wingdings" w:hAnsi="Wingdings" w:hint="default"/>
      </w:rPr>
    </w:lvl>
    <w:lvl w:ilvl="3" w:tplc="9C608DFA">
      <w:start w:val="1"/>
      <w:numFmt w:val="bullet"/>
      <w:lvlText w:val=""/>
      <w:lvlJc w:val="left"/>
      <w:pPr>
        <w:ind w:left="2880" w:hanging="360"/>
      </w:pPr>
      <w:rPr>
        <w:rFonts w:ascii="Symbol" w:hAnsi="Symbol" w:hint="default"/>
      </w:rPr>
    </w:lvl>
    <w:lvl w:ilvl="4" w:tplc="1780065C">
      <w:start w:val="1"/>
      <w:numFmt w:val="bullet"/>
      <w:lvlText w:val="o"/>
      <w:lvlJc w:val="left"/>
      <w:pPr>
        <w:ind w:left="3600" w:hanging="360"/>
      </w:pPr>
      <w:rPr>
        <w:rFonts w:ascii="Courier New" w:hAnsi="Courier New" w:hint="default"/>
      </w:rPr>
    </w:lvl>
    <w:lvl w:ilvl="5" w:tplc="359055A0">
      <w:start w:val="1"/>
      <w:numFmt w:val="bullet"/>
      <w:lvlText w:val=""/>
      <w:lvlJc w:val="left"/>
      <w:pPr>
        <w:ind w:left="4320" w:hanging="360"/>
      </w:pPr>
      <w:rPr>
        <w:rFonts w:ascii="Wingdings" w:hAnsi="Wingdings" w:hint="default"/>
      </w:rPr>
    </w:lvl>
    <w:lvl w:ilvl="6" w:tplc="55D406B2">
      <w:start w:val="1"/>
      <w:numFmt w:val="bullet"/>
      <w:lvlText w:val=""/>
      <w:lvlJc w:val="left"/>
      <w:pPr>
        <w:ind w:left="5040" w:hanging="360"/>
      </w:pPr>
      <w:rPr>
        <w:rFonts w:ascii="Symbol" w:hAnsi="Symbol" w:hint="default"/>
      </w:rPr>
    </w:lvl>
    <w:lvl w:ilvl="7" w:tplc="15C44F4E">
      <w:start w:val="1"/>
      <w:numFmt w:val="bullet"/>
      <w:lvlText w:val="o"/>
      <w:lvlJc w:val="left"/>
      <w:pPr>
        <w:ind w:left="5760" w:hanging="360"/>
      </w:pPr>
      <w:rPr>
        <w:rFonts w:ascii="Courier New" w:hAnsi="Courier New" w:hint="default"/>
      </w:rPr>
    </w:lvl>
    <w:lvl w:ilvl="8" w:tplc="C2BC628E">
      <w:start w:val="1"/>
      <w:numFmt w:val="bullet"/>
      <w:lvlText w:val=""/>
      <w:lvlJc w:val="left"/>
      <w:pPr>
        <w:ind w:left="6480" w:hanging="360"/>
      </w:pPr>
      <w:rPr>
        <w:rFonts w:ascii="Wingdings" w:hAnsi="Wingdings" w:hint="default"/>
      </w:rPr>
    </w:lvl>
  </w:abstractNum>
  <w:abstractNum w:abstractNumId="72" w15:restartNumberingAfterBreak="0">
    <w:nsid w:val="5CF3B82E"/>
    <w:multiLevelType w:val="hybridMultilevel"/>
    <w:tmpl w:val="FFFFFFFF"/>
    <w:lvl w:ilvl="0" w:tplc="8252FF14">
      <w:start w:val="1"/>
      <w:numFmt w:val="bullet"/>
      <w:lvlText w:val=""/>
      <w:lvlJc w:val="left"/>
      <w:pPr>
        <w:ind w:left="720" w:hanging="360"/>
      </w:pPr>
      <w:rPr>
        <w:rFonts w:ascii="Symbol" w:hAnsi="Symbol" w:hint="default"/>
      </w:rPr>
    </w:lvl>
    <w:lvl w:ilvl="1" w:tplc="671898C2">
      <w:start w:val="1"/>
      <w:numFmt w:val="bullet"/>
      <w:lvlText w:val="o"/>
      <w:lvlJc w:val="left"/>
      <w:pPr>
        <w:ind w:left="1440" w:hanging="360"/>
      </w:pPr>
      <w:rPr>
        <w:rFonts w:ascii="Courier New" w:hAnsi="Courier New" w:hint="default"/>
      </w:rPr>
    </w:lvl>
    <w:lvl w:ilvl="2" w:tplc="D8501246">
      <w:start w:val="1"/>
      <w:numFmt w:val="bullet"/>
      <w:lvlText w:val=""/>
      <w:lvlJc w:val="left"/>
      <w:pPr>
        <w:ind w:left="2160" w:hanging="360"/>
      </w:pPr>
      <w:rPr>
        <w:rFonts w:ascii="Wingdings" w:hAnsi="Wingdings" w:hint="default"/>
      </w:rPr>
    </w:lvl>
    <w:lvl w:ilvl="3" w:tplc="898C4024">
      <w:start w:val="1"/>
      <w:numFmt w:val="bullet"/>
      <w:lvlText w:val=""/>
      <w:lvlJc w:val="left"/>
      <w:pPr>
        <w:ind w:left="2880" w:hanging="360"/>
      </w:pPr>
      <w:rPr>
        <w:rFonts w:ascii="Symbol" w:hAnsi="Symbol" w:hint="default"/>
      </w:rPr>
    </w:lvl>
    <w:lvl w:ilvl="4" w:tplc="EF182554">
      <w:start w:val="1"/>
      <w:numFmt w:val="bullet"/>
      <w:lvlText w:val="o"/>
      <w:lvlJc w:val="left"/>
      <w:pPr>
        <w:ind w:left="3600" w:hanging="360"/>
      </w:pPr>
      <w:rPr>
        <w:rFonts w:ascii="Courier New" w:hAnsi="Courier New" w:hint="default"/>
      </w:rPr>
    </w:lvl>
    <w:lvl w:ilvl="5" w:tplc="916C460A">
      <w:start w:val="1"/>
      <w:numFmt w:val="bullet"/>
      <w:lvlText w:val=""/>
      <w:lvlJc w:val="left"/>
      <w:pPr>
        <w:ind w:left="4320" w:hanging="360"/>
      </w:pPr>
      <w:rPr>
        <w:rFonts w:ascii="Wingdings" w:hAnsi="Wingdings" w:hint="default"/>
      </w:rPr>
    </w:lvl>
    <w:lvl w:ilvl="6" w:tplc="7FA2EF3C">
      <w:start w:val="1"/>
      <w:numFmt w:val="bullet"/>
      <w:lvlText w:val=""/>
      <w:lvlJc w:val="left"/>
      <w:pPr>
        <w:ind w:left="5040" w:hanging="360"/>
      </w:pPr>
      <w:rPr>
        <w:rFonts w:ascii="Symbol" w:hAnsi="Symbol" w:hint="default"/>
      </w:rPr>
    </w:lvl>
    <w:lvl w:ilvl="7" w:tplc="62AE31C4">
      <w:start w:val="1"/>
      <w:numFmt w:val="bullet"/>
      <w:lvlText w:val="o"/>
      <w:lvlJc w:val="left"/>
      <w:pPr>
        <w:ind w:left="5760" w:hanging="360"/>
      </w:pPr>
      <w:rPr>
        <w:rFonts w:ascii="Courier New" w:hAnsi="Courier New" w:hint="default"/>
      </w:rPr>
    </w:lvl>
    <w:lvl w:ilvl="8" w:tplc="A3EAD98A">
      <w:start w:val="1"/>
      <w:numFmt w:val="bullet"/>
      <w:lvlText w:val=""/>
      <w:lvlJc w:val="left"/>
      <w:pPr>
        <w:ind w:left="6480" w:hanging="360"/>
      </w:pPr>
      <w:rPr>
        <w:rFonts w:ascii="Wingdings" w:hAnsi="Wingdings" w:hint="default"/>
      </w:rPr>
    </w:lvl>
  </w:abstractNum>
  <w:abstractNum w:abstractNumId="73" w15:restartNumberingAfterBreak="0">
    <w:nsid w:val="5D221C99"/>
    <w:multiLevelType w:val="multilevel"/>
    <w:tmpl w:val="B5EA70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01668A9"/>
    <w:multiLevelType w:val="hybridMultilevel"/>
    <w:tmpl w:val="3B300EB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20512B"/>
    <w:multiLevelType w:val="hybridMultilevel"/>
    <w:tmpl w:val="57EC629A"/>
    <w:lvl w:ilvl="0" w:tplc="3FC6F364">
      <w:start w:val="1"/>
      <w:numFmt w:val="bullet"/>
      <w:lvlText w:val="·"/>
      <w:lvlJc w:val="left"/>
      <w:pPr>
        <w:ind w:left="720" w:hanging="360"/>
      </w:pPr>
      <w:rPr>
        <w:rFonts w:ascii="Symbol" w:hAnsi="Symbol" w:hint="default"/>
      </w:rPr>
    </w:lvl>
    <w:lvl w:ilvl="1" w:tplc="0248F21C">
      <w:start w:val="1"/>
      <w:numFmt w:val="bullet"/>
      <w:lvlText w:val="o"/>
      <w:lvlJc w:val="left"/>
      <w:pPr>
        <w:ind w:left="1440" w:hanging="360"/>
      </w:pPr>
      <w:rPr>
        <w:rFonts w:ascii="Courier New" w:hAnsi="Courier New" w:hint="default"/>
      </w:rPr>
    </w:lvl>
    <w:lvl w:ilvl="2" w:tplc="9CCCB142">
      <w:start w:val="1"/>
      <w:numFmt w:val="bullet"/>
      <w:lvlText w:val=""/>
      <w:lvlJc w:val="left"/>
      <w:pPr>
        <w:ind w:left="2160" w:hanging="360"/>
      </w:pPr>
      <w:rPr>
        <w:rFonts w:ascii="Wingdings" w:hAnsi="Wingdings" w:hint="default"/>
      </w:rPr>
    </w:lvl>
    <w:lvl w:ilvl="3" w:tplc="E4E83652">
      <w:start w:val="1"/>
      <w:numFmt w:val="bullet"/>
      <w:lvlText w:val=""/>
      <w:lvlJc w:val="left"/>
      <w:pPr>
        <w:ind w:left="2880" w:hanging="360"/>
      </w:pPr>
      <w:rPr>
        <w:rFonts w:ascii="Symbol" w:hAnsi="Symbol" w:hint="default"/>
      </w:rPr>
    </w:lvl>
    <w:lvl w:ilvl="4" w:tplc="45B8F2E8">
      <w:start w:val="1"/>
      <w:numFmt w:val="bullet"/>
      <w:lvlText w:val="o"/>
      <w:lvlJc w:val="left"/>
      <w:pPr>
        <w:ind w:left="3600" w:hanging="360"/>
      </w:pPr>
      <w:rPr>
        <w:rFonts w:ascii="Courier New" w:hAnsi="Courier New" w:hint="default"/>
      </w:rPr>
    </w:lvl>
    <w:lvl w:ilvl="5" w:tplc="650CDCC2">
      <w:start w:val="1"/>
      <w:numFmt w:val="bullet"/>
      <w:lvlText w:val=""/>
      <w:lvlJc w:val="left"/>
      <w:pPr>
        <w:ind w:left="4320" w:hanging="360"/>
      </w:pPr>
      <w:rPr>
        <w:rFonts w:ascii="Wingdings" w:hAnsi="Wingdings" w:hint="default"/>
      </w:rPr>
    </w:lvl>
    <w:lvl w:ilvl="6" w:tplc="BC267CEC">
      <w:start w:val="1"/>
      <w:numFmt w:val="bullet"/>
      <w:lvlText w:val=""/>
      <w:lvlJc w:val="left"/>
      <w:pPr>
        <w:ind w:left="5040" w:hanging="360"/>
      </w:pPr>
      <w:rPr>
        <w:rFonts w:ascii="Symbol" w:hAnsi="Symbol" w:hint="default"/>
      </w:rPr>
    </w:lvl>
    <w:lvl w:ilvl="7" w:tplc="0B2CF6F8">
      <w:start w:val="1"/>
      <w:numFmt w:val="bullet"/>
      <w:lvlText w:val="o"/>
      <w:lvlJc w:val="left"/>
      <w:pPr>
        <w:ind w:left="5760" w:hanging="360"/>
      </w:pPr>
      <w:rPr>
        <w:rFonts w:ascii="Courier New" w:hAnsi="Courier New" w:hint="default"/>
      </w:rPr>
    </w:lvl>
    <w:lvl w:ilvl="8" w:tplc="25742E00">
      <w:start w:val="1"/>
      <w:numFmt w:val="bullet"/>
      <w:lvlText w:val=""/>
      <w:lvlJc w:val="left"/>
      <w:pPr>
        <w:ind w:left="6480" w:hanging="360"/>
      </w:pPr>
      <w:rPr>
        <w:rFonts w:ascii="Wingdings" w:hAnsi="Wingdings" w:hint="default"/>
      </w:rPr>
    </w:lvl>
  </w:abstractNum>
  <w:abstractNum w:abstractNumId="76" w15:restartNumberingAfterBreak="0">
    <w:nsid w:val="61AB2C78"/>
    <w:multiLevelType w:val="multilevel"/>
    <w:tmpl w:val="4190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7267355"/>
    <w:multiLevelType w:val="multilevel"/>
    <w:tmpl w:val="BF105B18"/>
    <w:lvl w:ilvl="0">
      <w:start w:val="1"/>
      <w:numFmt w:val="bullet"/>
      <w:lvlText w:val="●"/>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7DC383D"/>
    <w:multiLevelType w:val="multilevel"/>
    <w:tmpl w:val="9C40B85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8A60589"/>
    <w:multiLevelType w:val="multilevel"/>
    <w:tmpl w:val="09C8B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AA32C76"/>
    <w:multiLevelType w:val="hybridMultilevel"/>
    <w:tmpl w:val="F8B876A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E44E0A"/>
    <w:multiLevelType w:val="hybridMultilevel"/>
    <w:tmpl w:val="528C54AE"/>
    <w:lvl w:ilvl="0" w:tplc="28B07296">
      <w:start w:val="1"/>
      <w:numFmt w:val="bullet"/>
      <w:lvlText w:val=""/>
      <w:lvlJc w:val="left"/>
      <w:pPr>
        <w:ind w:left="720" w:hanging="360"/>
      </w:pPr>
      <w:rPr>
        <w:rFonts w:ascii="Symbol" w:hAnsi="Symbol" w:hint="default"/>
      </w:rPr>
    </w:lvl>
    <w:lvl w:ilvl="1" w:tplc="3EA0EC60">
      <w:start w:val="1"/>
      <w:numFmt w:val="bullet"/>
      <w:lvlText w:val="o"/>
      <w:lvlJc w:val="left"/>
      <w:pPr>
        <w:ind w:left="1440" w:hanging="360"/>
      </w:pPr>
      <w:rPr>
        <w:rFonts w:ascii="Courier New" w:hAnsi="Courier New" w:hint="default"/>
      </w:rPr>
    </w:lvl>
    <w:lvl w:ilvl="2" w:tplc="E33AA44E">
      <w:start w:val="1"/>
      <w:numFmt w:val="bullet"/>
      <w:lvlText w:val=""/>
      <w:lvlJc w:val="left"/>
      <w:pPr>
        <w:ind w:left="2160" w:hanging="360"/>
      </w:pPr>
      <w:rPr>
        <w:rFonts w:ascii="Wingdings" w:hAnsi="Wingdings" w:hint="default"/>
      </w:rPr>
    </w:lvl>
    <w:lvl w:ilvl="3" w:tplc="F626BE5C">
      <w:start w:val="1"/>
      <w:numFmt w:val="bullet"/>
      <w:lvlText w:val=""/>
      <w:lvlJc w:val="left"/>
      <w:pPr>
        <w:ind w:left="2880" w:hanging="360"/>
      </w:pPr>
      <w:rPr>
        <w:rFonts w:ascii="Symbol" w:hAnsi="Symbol" w:hint="default"/>
      </w:rPr>
    </w:lvl>
    <w:lvl w:ilvl="4" w:tplc="66BE15C8">
      <w:start w:val="1"/>
      <w:numFmt w:val="bullet"/>
      <w:lvlText w:val="o"/>
      <w:lvlJc w:val="left"/>
      <w:pPr>
        <w:ind w:left="3600" w:hanging="360"/>
      </w:pPr>
      <w:rPr>
        <w:rFonts w:ascii="Courier New" w:hAnsi="Courier New" w:hint="default"/>
      </w:rPr>
    </w:lvl>
    <w:lvl w:ilvl="5" w:tplc="E948F73E">
      <w:start w:val="1"/>
      <w:numFmt w:val="bullet"/>
      <w:lvlText w:val=""/>
      <w:lvlJc w:val="left"/>
      <w:pPr>
        <w:ind w:left="4320" w:hanging="360"/>
      </w:pPr>
      <w:rPr>
        <w:rFonts w:ascii="Wingdings" w:hAnsi="Wingdings" w:hint="default"/>
      </w:rPr>
    </w:lvl>
    <w:lvl w:ilvl="6" w:tplc="BD68E5EA">
      <w:start w:val="1"/>
      <w:numFmt w:val="bullet"/>
      <w:lvlText w:val=""/>
      <w:lvlJc w:val="left"/>
      <w:pPr>
        <w:ind w:left="5040" w:hanging="360"/>
      </w:pPr>
      <w:rPr>
        <w:rFonts w:ascii="Symbol" w:hAnsi="Symbol" w:hint="default"/>
      </w:rPr>
    </w:lvl>
    <w:lvl w:ilvl="7" w:tplc="DE9CB808">
      <w:start w:val="1"/>
      <w:numFmt w:val="bullet"/>
      <w:lvlText w:val="o"/>
      <w:lvlJc w:val="left"/>
      <w:pPr>
        <w:ind w:left="5760" w:hanging="360"/>
      </w:pPr>
      <w:rPr>
        <w:rFonts w:ascii="Courier New" w:hAnsi="Courier New" w:hint="default"/>
      </w:rPr>
    </w:lvl>
    <w:lvl w:ilvl="8" w:tplc="ACF2751E">
      <w:start w:val="1"/>
      <w:numFmt w:val="bullet"/>
      <w:lvlText w:val=""/>
      <w:lvlJc w:val="left"/>
      <w:pPr>
        <w:ind w:left="6480" w:hanging="360"/>
      </w:pPr>
      <w:rPr>
        <w:rFonts w:ascii="Wingdings" w:hAnsi="Wingdings" w:hint="default"/>
      </w:rPr>
    </w:lvl>
  </w:abstractNum>
  <w:abstractNum w:abstractNumId="82" w15:restartNumberingAfterBreak="0">
    <w:nsid w:val="709D75F6"/>
    <w:multiLevelType w:val="multilevel"/>
    <w:tmpl w:val="5C7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16B736B"/>
    <w:multiLevelType w:val="multilevel"/>
    <w:tmpl w:val="31DE7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0F3AC5"/>
    <w:multiLevelType w:val="hybridMultilevel"/>
    <w:tmpl w:val="51D0F65E"/>
    <w:lvl w:ilvl="0" w:tplc="14B0EA2A">
      <w:start w:val="1"/>
      <w:numFmt w:val="bullet"/>
      <w:lvlText w:val=""/>
      <w:lvlJc w:val="left"/>
      <w:pPr>
        <w:ind w:left="720" w:hanging="360"/>
      </w:pPr>
      <w:rPr>
        <w:rFonts w:ascii="Symbol" w:hAnsi="Symbol" w:hint="default"/>
      </w:rPr>
    </w:lvl>
    <w:lvl w:ilvl="1" w:tplc="EFF083EC">
      <w:start w:val="1"/>
      <w:numFmt w:val="bullet"/>
      <w:lvlText w:val="o"/>
      <w:lvlJc w:val="left"/>
      <w:pPr>
        <w:ind w:left="1440" w:hanging="360"/>
      </w:pPr>
      <w:rPr>
        <w:rFonts w:ascii="Courier New" w:hAnsi="Courier New" w:hint="default"/>
      </w:rPr>
    </w:lvl>
    <w:lvl w:ilvl="2" w:tplc="95CC5586">
      <w:start w:val="1"/>
      <w:numFmt w:val="bullet"/>
      <w:lvlText w:val=""/>
      <w:lvlJc w:val="left"/>
      <w:pPr>
        <w:ind w:left="2160" w:hanging="360"/>
      </w:pPr>
      <w:rPr>
        <w:rFonts w:ascii="Wingdings" w:hAnsi="Wingdings" w:hint="default"/>
      </w:rPr>
    </w:lvl>
    <w:lvl w:ilvl="3" w:tplc="57D87FEE">
      <w:start w:val="1"/>
      <w:numFmt w:val="bullet"/>
      <w:lvlText w:val=""/>
      <w:lvlJc w:val="left"/>
      <w:pPr>
        <w:ind w:left="2880" w:hanging="360"/>
      </w:pPr>
      <w:rPr>
        <w:rFonts w:ascii="Symbol" w:hAnsi="Symbol" w:hint="default"/>
      </w:rPr>
    </w:lvl>
    <w:lvl w:ilvl="4" w:tplc="4BCAF5F2">
      <w:start w:val="1"/>
      <w:numFmt w:val="bullet"/>
      <w:lvlText w:val="o"/>
      <w:lvlJc w:val="left"/>
      <w:pPr>
        <w:ind w:left="3600" w:hanging="360"/>
      </w:pPr>
      <w:rPr>
        <w:rFonts w:ascii="Courier New" w:hAnsi="Courier New" w:hint="default"/>
      </w:rPr>
    </w:lvl>
    <w:lvl w:ilvl="5" w:tplc="107E2728">
      <w:start w:val="1"/>
      <w:numFmt w:val="bullet"/>
      <w:lvlText w:val=""/>
      <w:lvlJc w:val="left"/>
      <w:pPr>
        <w:ind w:left="4320" w:hanging="360"/>
      </w:pPr>
      <w:rPr>
        <w:rFonts w:ascii="Wingdings" w:hAnsi="Wingdings" w:hint="default"/>
      </w:rPr>
    </w:lvl>
    <w:lvl w:ilvl="6" w:tplc="AA2266BE">
      <w:start w:val="1"/>
      <w:numFmt w:val="bullet"/>
      <w:lvlText w:val=""/>
      <w:lvlJc w:val="left"/>
      <w:pPr>
        <w:ind w:left="5040" w:hanging="360"/>
      </w:pPr>
      <w:rPr>
        <w:rFonts w:ascii="Symbol" w:hAnsi="Symbol" w:hint="default"/>
      </w:rPr>
    </w:lvl>
    <w:lvl w:ilvl="7" w:tplc="066A8780">
      <w:start w:val="1"/>
      <w:numFmt w:val="bullet"/>
      <w:lvlText w:val="o"/>
      <w:lvlJc w:val="left"/>
      <w:pPr>
        <w:ind w:left="5760" w:hanging="360"/>
      </w:pPr>
      <w:rPr>
        <w:rFonts w:ascii="Courier New" w:hAnsi="Courier New" w:hint="default"/>
      </w:rPr>
    </w:lvl>
    <w:lvl w:ilvl="8" w:tplc="A6860CA4">
      <w:start w:val="1"/>
      <w:numFmt w:val="bullet"/>
      <w:lvlText w:val=""/>
      <w:lvlJc w:val="left"/>
      <w:pPr>
        <w:ind w:left="6480" w:hanging="360"/>
      </w:pPr>
      <w:rPr>
        <w:rFonts w:ascii="Wingdings" w:hAnsi="Wingdings" w:hint="default"/>
      </w:rPr>
    </w:lvl>
  </w:abstractNum>
  <w:abstractNum w:abstractNumId="85" w15:restartNumberingAfterBreak="0">
    <w:nsid w:val="73316AB4"/>
    <w:multiLevelType w:val="multilevel"/>
    <w:tmpl w:val="A970B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3BB13A4"/>
    <w:multiLevelType w:val="multilevel"/>
    <w:tmpl w:val="7F36A7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7" w15:restartNumberingAfterBreak="0">
    <w:nsid w:val="74257FAC"/>
    <w:multiLevelType w:val="multilevel"/>
    <w:tmpl w:val="85268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DA0E48"/>
    <w:multiLevelType w:val="hybridMultilevel"/>
    <w:tmpl w:val="37F2C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4DB425B"/>
    <w:multiLevelType w:val="multilevel"/>
    <w:tmpl w:val="9E12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55C2E25"/>
    <w:multiLevelType w:val="multilevel"/>
    <w:tmpl w:val="1F94F4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7745C77D"/>
    <w:multiLevelType w:val="hybridMultilevel"/>
    <w:tmpl w:val="BCCEBDA2"/>
    <w:lvl w:ilvl="0" w:tplc="8F36A540">
      <w:start w:val="1"/>
      <w:numFmt w:val="bullet"/>
      <w:lvlText w:val="-"/>
      <w:lvlJc w:val="left"/>
      <w:pPr>
        <w:ind w:left="720" w:hanging="360"/>
      </w:pPr>
      <w:rPr>
        <w:rFonts w:ascii="Calibri" w:hAnsi="Calibri" w:hint="default"/>
      </w:rPr>
    </w:lvl>
    <w:lvl w:ilvl="1" w:tplc="3C469FF0">
      <w:start w:val="1"/>
      <w:numFmt w:val="bullet"/>
      <w:lvlText w:val="o"/>
      <w:lvlJc w:val="left"/>
      <w:pPr>
        <w:ind w:left="1440" w:hanging="360"/>
      </w:pPr>
      <w:rPr>
        <w:rFonts w:ascii="Courier New" w:hAnsi="Courier New" w:hint="default"/>
      </w:rPr>
    </w:lvl>
    <w:lvl w:ilvl="2" w:tplc="2368ABDE">
      <w:start w:val="1"/>
      <w:numFmt w:val="bullet"/>
      <w:lvlText w:val=""/>
      <w:lvlJc w:val="left"/>
      <w:pPr>
        <w:ind w:left="2160" w:hanging="360"/>
      </w:pPr>
      <w:rPr>
        <w:rFonts w:ascii="Wingdings" w:hAnsi="Wingdings" w:hint="default"/>
      </w:rPr>
    </w:lvl>
    <w:lvl w:ilvl="3" w:tplc="16AE6C36">
      <w:start w:val="1"/>
      <w:numFmt w:val="bullet"/>
      <w:lvlText w:val=""/>
      <w:lvlJc w:val="left"/>
      <w:pPr>
        <w:ind w:left="2880" w:hanging="360"/>
      </w:pPr>
      <w:rPr>
        <w:rFonts w:ascii="Symbol" w:hAnsi="Symbol" w:hint="default"/>
      </w:rPr>
    </w:lvl>
    <w:lvl w:ilvl="4" w:tplc="EAE28D32">
      <w:start w:val="1"/>
      <w:numFmt w:val="bullet"/>
      <w:lvlText w:val="o"/>
      <w:lvlJc w:val="left"/>
      <w:pPr>
        <w:ind w:left="3600" w:hanging="360"/>
      </w:pPr>
      <w:rPr>
        <w:rFonts w:ascii="Courier New" w:hAnsi="Courier New" w:hint="default"/>
      </w:rPr>
    </w:lvl>
    <w:lvl w:ilvl="5" w:tplc="5564310C">
      <w:start w:val="1"/>
      <w:numFmt w:val="bullet"/>
      <w:lvlText w:val=""/>
      <w:lvlJc w:val="left"/>
      <w:pPr>
        <w:ind w:left="4320" w:hanging="360"/>
      </w:pPr>
      <w:rPr>
        <w:rFonts w:ascii="Wingdings" w:hAnsi="Wingdings" w:hint="default"/>
      </w:rPr>
    </w:lvl>
    <w:lvl w:ilvl="6" w:tplc="263ACB3E">
      <w:start w:val="1"/>
      <w:numFmt w:val="bullet"/>
      <w:lvlText w:val=""/>
      <w:lvlJc w:val="left"/>
      <w:pPr>
        <w:ind w:left="5040" w:hanging="360"/>
      </w:pPr>
      <w:rPr>
        <w:rFonts w:ascii="Symbol" w:hAnsi="Symbol" w:hint="default"/>
      </w:rPr>
    </w:lvl>
    <w:lvl w:ilvl="7" w:tplc="9CA038F8">
      <w:start w:val="1"/>
      <w:numFmt w:val="bullet"/>
      <w:lvlText w:val="o"/>
      <w:lvlJc w:val="left"/>
      <w:pPr>
        <w:ind w:left="5760" w:hanging="360"/>
      </w:pPr>
      <w:rPr>
        <w:rFonts w:ascii="Courier New" w:hAnsi="Courier New" w:hint="default"/>
      </w:rPr>
    </w:lvl>
    <w:lvl w:ilvl="8" w:tplc="0714072C">
      <w:start w:val="1"/>
      <w:numFmt w:val="bullet"/>
      <w:lvlText w:val=""/>
      <w:lvlJc w:val="left"/>
      <w:pPr>
        <w:ind w:left="6480" w:hanging="360"/>
      </w:pPr>
      <w:rPr>
        <w:rFonts w:ascii="Wingdings" w:hAnsi="Wingdings" w:hint="default"/>
      </w:rPr>
    </w:lvl>
  </w:abstractNum>
  <w:abstractNum w:abstractNumId="92" w15:restartNumberingAfterBreak="0">
    <w:nsid w:val="78971D17"/>
    <w:multiLevelType w:val="hybridMultilevel"/>
    <w:tmpl w:val="3D2874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3" w15:restartNumberingAfterBreak="0">
    <w:nsid w:val="795F0FC8"/>
    <w:multiLevelType w:val="hybridMultilevel"/>
    <w:tmpl w:val="38F43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655ED7"/>
    <w:multiLevelType w:val="multilevel"/>
    <w:tmpl w:val="64BCDE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7B64EDA5"/>
    <w:multiLevelType w:val="hybridMultilevel"/>
    <w:tmpl w:val="4EF0B9BA"/>
    <w:lvl w:ilvl="0" w:tplc="ABB6E3AC">
      <w:start w:val="1"/>
      <w:numFmt w:val="bullet"/>
      <w:lvlText w:val=""/>
      <w:lvlJc w:val="left"/>
      <w:pPr>
        <w:ind w:left="720" w:hanging="360"/>
      </w:pPr>
      <w:rPr>
        <w:rFonts w:ascii="Symbol" w:hAnsi="Symbol" w:hint="default"/>
      </w:rPr>
    </w:lvl>
    <w:lvl w:ilvl="1" w:tplc="D504A6BC">
      <w:start w:val="1"/>
      <w:numFmt w:val="bullet"/>
      <w:lvlText w:val="o"/>
      <w:lvlJc w:val="left"/>
      <w:pPr>
        <w:ind w:left="1440" w:hanging="360"/>
      </w:pPr>
      <w:rPr>
        <w:rFonts w:ascii="Courier New" w:hAnsi="Courier New" w:hint="default"/>
      </w:rPr>
    </w:lvl>
    <w:lvl w:ilvl="2" w:tplc="E5801EB2">
      <w:start w:val="1"/>
      <w:numFmt w:val="bullet"/>
      <w:lvlText w:val=""/>
      <w:lvlJc w:val="left"/>
      <w:pPr>
        <w:ind w:left="2160" w:hanging="360"/>
      </w:pPr>
      <w:rPr>
        <w:rFonts w:ascii="Wingdings" w:hAnsi="Wingdings" w:hint="default"/>
      </w:rPr>
    </w:lvl>
    <w:lvl w:ilvl="3" w:tplc="1A5ED252">
      <w:start w:val="1"/>
      <w:numFmt w:val="bullet"/>
      <w:lvlText w:val=""/>
      <w:lvlJc w:val="left"/>
      <w:pPr>
        <w:ind w:left="2880" w:hanging="360"/>
      </w:pPr>
      <w:rPr>
        <w:rFonts w:ascii="Symbol" w:hAnsi="Symbol" w:hint="default"/>
      </w:rPr>
    </w:lvl>
    <w:lvl w:ilvl="4" w:tplc="0E3099E2">
      <w:start w:val="1"/>
      <w:numFmt w:val="bullet"/>
      <w:lvlText w:val="o"/>
      <w:lvlJc w:val="left"/>
      <w:pPr>
        <w:ind w:left="3600" w:hanging="360"/>
      </w:pPr>
      <w:rPr>
        <w:rFonts w:ascii="Courier New" w:hAnsi="Courier New" w:hint="default"/>
      </w:rPr>
    </w:lvl>
    <w:lvl w:ilvl="5" w:tplc="E86C1918">
      <w:start w:val="1"/>
      <w:numFmt w:val="bullet"/>
      <w:lvlText w:val=""/>
      <w:lvlJc w:val="left"/>
      <w:pPr>
        <w:ind w:left="4320" w:hanging="360"/>
      </w:pPr>
      <w:rPr>
        <w:rFonts w:ascii="Wingdings" w:hAnsi="Wingdings" w:hint="default"/>
      </w:rPr>
    </w:lvl>
    <w:lvl w:ilvl="6" w:tplc="18585028">
      <w:start w:val="1"/>
      <w:numFmt w:val="bullet"/>
      <w:lvlText w:val=""/>
      <w:lvlJc w:val="left"/>
      <w:pPr>
        <w:ind w:left="5040" w:hanging="360"/>
      </w:pPr>
      <w:rPr>
        <w:rFonts w:ascii="Symbol" w:hAnsi="Symbol" w:hint="default"/>
      </w:rPr>
    </w:lvl>
    <w:lvl w:ilvl="7" w:tplc="742AE3B2">
      <w:start w:val="1"/>
      <w:numFmt w:val="bullet"/>
      <w:lvlText w:val="o"/>
      <w:lvlJc w:val="left"/>
      <w:pPr>
        <w:ind w:left="5760" w:hanging="360"/>
      </w:pPr>
      <w:rPr>
        <w:rFonts w:ascii="Courier New" w:hAnsi="Courier New" w:hint="default"/>
      </w:rPr>
    </w:lvl>
    <w:lvl w:ilvl="8" w:tplc="A6DCF1EC">
      <w:start w:val="1"/>
      <w:numFmt w:val="bullet"/>
      <w:lvlText w:val=""/>
      <w:lvlJc w:val="left"/>
      <w:pPr>
        <w:ind w:left="6480" w:hanging="360"/>
      </w:pPr>
      <w:rPr>
        <w:rFonts w:ascii="Wingdings" w:hAnsi="Wingdings" w:hint="default"/>
      </w:rPr>
    </w:lvl>
  </w:abstractNum>
  <w:abstractNum w:abstractNumId="96" w15:restartNumberingAfterBreak="0">
    <w:nsid w:val="7B9024F3"/>
    <w:multiLevelType w:val="multilevel"/>
    <w:tmpl w:val="59DE1C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7BA076AD"/>
    <w:multiLevelType w:val="multilevel"/>
    <w:tmpl w:val="53123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C1C1A7B"/>
    <w:multiLevelType w:val="multilevel"/>
    <w:tmpl w:val="31F28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CDE2F82"/>
    <w:multiLevelType w:val="multilevel"/>
    <w:tmpl w:val="B88C86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7D0E5874"/>
    <w:multiLevelType w:val="hybridMultilevel"/>
    <w:tmpl w:val="1E3411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1" w15:restartNumberingAfterBreak="0">
    <w:nsid w:val="7DDF25F5"/>
    <w:multiLevelType w:val="multilevel"/>
    <w:tmpl w:val="DC6CC5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F3D2180"/>
    <w:multiLevelType w:val="hybridMultilevel"/>
    <w:tmpl w:val="AFEA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09134828">
    <w:abstractNumId w:val="40"/>
  </w:num>
  <w:num w:numId="2" w16cid:durableId="488209458">
    <w:abstractNumId w:val="22"/>
  </w:num>
  <w:num w:numId="3" w16cid:durableId="1808737464">
    <w:abstractNumId w:val="81"/>
  </w:num>
  <w:num w:numId="4" w16cid:durableId="199637816">
    <w:abstractNumId w:val="71"/>
  </w:num>
  <w:num w:numId="5" w16cid:durableId="824972582">
    <w:abstractNumId w:val="84"/>
  </w:num>
  <w:num w:numId="6" w16cid:durableId="1635677619">
    <w:abstractNumId w:val="31"/>
  </w:num>
  <w:num w:numId="7" w16cid:durableId="1970743819">
    <w:abstractNumId w:val="95"/>
  </w:num>
  <w:num w:numId="8" w16cid:durableId="1164012694">
    <w:abstractNumId w:val="70"/>
  </w:num>
  <w:num w:numId="9" w16cid:durableId="1674411589">
    <w:abstractNumId w:val="67"/>
  </w:num>
  <w:num w:numId="10" w16cid:durableId="268973215">
    <w:abstractNumId w:val="12"/>
  </w:num>
  <w:num w:numId="11" w16cid:durableId="1489053126">
    <w:abstractNumId w:val="72"/>
  </w:num>
  <w:num w:numId="12" w16cid:durableId="1643536476">
    <w:abstractNumId w:val="50"/>
  </w:num>
  <w:num w:numId="13" w16cid:durableId="1567107867">
    <w:abstractNumId w:val="19"/>
  </w:num>
  <w:num w:numId="14" w16cid:durableId="461384887">
    <w:abstractNumId w:val="52"/>
  </w:num>
  <w:num w:numId="15" w16cid:durableId="375618929">
    <w:abstractNumId w:val="2"/>
  </w:num>
  <w:num w:numId="16" w16cid:durableId="733506843">
    <w:abstractNumId w:val="36"/>
  </w:num>
  <w:num w:numId="17" w16cid:durableId="1017464517">
    <w:abstractNumId w:val="54"/>
  </w:num>
  <w:num w:numId="18" w16cid:durableId="1135220475">
    <w:abstractNumId w:val="38"/>
  </w:num>
  <w:num w:numId="19" w16cid:durableId="464080253">
    <w:abstractNumId w:val="58"/>
  </w:num>
  <w:num w:numId="20" w16cid:durableId="2098555882">
    <w:abstractNumId w:val="89"/>
  </w:num>
  <w:num w:numId="21" w16cid:durableId="1138374746">
    <w:abstractNumId w:val="83"/>
  </w:num>
  <w:num w:numId="22" w16cid:durableId="1575359950">
    <w:abstractNumId w:val="53"/>
  </w:num>
  <w:num w:numId="23" w16cid:durableId="518667880">
    <w:abstractNumId w:val="99"/>
  </w:num>
  <w:num w:numId="24" w16cid:durableId="1379351601">
    <w:abstractNumId w:val="87"/>
  </w:num>
  <w:num w:numId="25" w16cid:durableId="1666199272">
    <w:abstractNumId w:val="46"/>
  </w:num>
  <w:num w:numId="26" w16cid:durableId="993753773">
    <w:abstractNumId w:val="97"/>
  </w:num>
  <w:num w:numId="27" w16cid:durableId="405147185">
    <w:abstractNumId w:val="0"/>
  </w:num>
  <w:num w:numId="28" w16cid:durableId="1454908469">
    <w:abstractNumId w:val="79"/>
  </w:num>
  <w:num w:numId="29" w16cid:durableId="1156069981">
    <w:abstractNumId w:val="34"/>
  </w:num>
  <w:num w:numId="30" w16cid:durableId="1376344218">
    <w:abstractNumId w:val="5"/>
  </w:num>
  <w:num w:numId="31" w16cid:durableId="1552688798">
    <w:abstractNumId w:val="17"/>
  </w:num>
  <w:num w:numId="32" w16cid:durableId="766119027">
    <w:abstractNumId w:val="77"/>
  </w:num>
  <w:num w:numId="33" w16cid:durableId="1222598182">
    <w:abstractNumId w:val="29"/>
  </w:num>
  <w:num w:numId="34" w16cid:durableId="1450050927">
    <w:abstractNumId w:val="15"/>
  </w:num>
  <w:num w:numId="35" w16cid:durableId="778305926">
    <w:abstractNumId w:val="7"/>
  </w:num>
  <w:num w:numId="36" w16cid:durableId="702167370">
    <w:abstractNumId w:val="18"/>
  </w:num>
  <w:num w:numId="37" w16cid:durableId="2016346526">
    <w:abstractNumId w:val="51"/>
  </w:num>
  <w:num w:numId="38" w16cid:durableId="2029869007">
    <w:abstractNumId w:val="49"/>
  </w:num>
  <w:num w:numId="39" w16cid:durableId="733703027">
    <w:abstractNumId w:val="98"/>
  </w:num>
  <w:num w:numId="40" w16cid:durableId="1868106059">
    <w:abstractNumId w:val="9"/>
  </w:num>
  <w:num w:numId="41" w16cid:durableId="91364349">
    <w:abstractNumId w:val="1"/>
  </w:num>
  <w:num w:numId="42" w16cid:durableId="487788258">
    <w:abstractNumId w:val="25"/>
  </w:num>
  <w:num w:numId="43" w16cid:durableId="1935285155">
    <w:abstractNumId w:val="80"/>
  </w:num>
  <w:num w:numId="44" w16cid:durableId="119418426">
    <w:abstractNumId w:val="44"/>
  </w:num>
  <w:num w:numId="45" w16cid:durableId="2036540044">
    <w:abstractNumId w:val="102"/>
  </w:num>
  <w:num w:numId="46" w16cid:durableId="780077158">
    <w:abstractNumId w:val="86"/>
  </w:num>
  <w:num w:numId="47" w16cid:durableId="1698775033">
    <w:abstractNumId w:val="3"/>
  </w:num>
  <w:num w:numId="48" w16cid:durableId="1435981056">
    <w:abstractNumId w:val="27"/>
  </w:num>
  <w:num w:numId="49" w16cid:durableId="977950565">
    <w:abstractNumId w:val="88"/>
  </w:num>
  <w:num w:numId="50" w16cid:durableId="1583223366">
    <w:abstractNumId w:val="63"/>
  </w:num>
  <w:num w:numId="51" w16cid:durableId="681324797">
    <w:abstractNumId w:val="37"/>
  </w:num>
  <w:num w:numId="52" w16cid:durableId="1804348077">
    <w:abstractNumId w:val="93"/>
  </w:num>
  <w:num w:numId="53" w16cid:durableId="1661494339">
    <w:abstractNumId w:val="74"/>
  </w:num>
  <w:num w:numId="54" w16cid:durableId="2054959365">
    <w:abstractNumId w:val="69"/>
  </w:num>
  <w:num w:numId="55" w16cid:durableId="1542936777">
    <w:abstractNumId w:val="48"/>
  </w:num>
  <w:num w:numId="56" w16cid:durableId="1030490926">
    <w:abstractNumId w:val="60"/>
  </w:num>
  <w:num w:numId="57" w16cid:durableId="519978909">
    <w:abstractNumId w:val="24"/>
  </w:num>
  <w:num w:numId="58" w16cid:durableId="744299896">
    <w:abstractNumId w:val="11"/>
  </w:num>
  <w:num w:numId="59" w16cid:durableId="2010788906">
    <w:abstractNumId w:val="10"/>
  </w:num>
  <w:num w:numId="60" w16cid:durableId="1991866546">
    <w:abstractNumId w:val="91"/>
  </w:num>
  <w:num w:numId="61" w16cid:durableId="689841977">
    <w:abstractNumId w:val="75"/>
  </w:num>
  <w:num w:numId="62" w16cid:durableId="1793591288">
    <w:abstractNumId w:val="26"/>
  </w:num>
  <w:num w:numId="63" w16cid:durableId="2109034027">
    <w:abstractNumId w:val="42"/>
  </w:num>
  <w:num w:numId="64" w16cid:durableId="1531868736">
    <w:abstractNumId w:val="66"/>
  </w:num>
  <w:num w:numId="65" w16cid:durableId="660278636">
    <w:abstractNumId w:val="20"/>
  </w:num>
  <w:num w:numId="66" w16cid:durableId="429618160">
    <w:abstractNumId w:val="61"/>
  </w:num>
  <w:num w:numId="67" w16cid:durableId="1430851614">
    <w:abstractNumId w:val="23"/>
  </w:num>
  <w:num w:numId="68" w16cid:durableId="2093121322">
    <w:abstractNumId w:val="64"/>
  </w:num>
  <w:num w:numId="69" w16cid:durableId="1089503113">
    <w:abstractNumId w:val="21"/>
  </w:num>
  <w:num w:numId="70" w16cid:durableId="132526263">
    <w:abstractNumId w:val="41"/>
  </w:num>
  <w:num w:numId="71" w16cid:durableId="1838496708">
    <w:abstractNumId w:val="68"/>
  </w:num>
  <w:num w:numId="72" w16cid:durableId="144130844">
    <w:abstractNumId w:val="47"/>
  </w:num>
  <w:num w:numId="73" w16cid:durableId="1125849261">
    <w:abstractNumId w:val="73"/>
  </w:num>
  <w:num w:numId="74" w16cid:durableId="1511942085">
    <w:abstractNumId w:val="32"/>
  </w:num>
  <w:num w:numId="75" w16cid:durableId="1067262277">
    <w:abstractNumId w:val="78"/>
  </w:num>
  <w:num w:numId="76" w16cid:durableId="1941642160">
    <w:abstractNumId w:val="85"/>
  </w:num>
  <w:num w:numId="77" w16cid:durableId="1474978403">
    <w:abstractNumId w:val="4"/>
  </w:num>
  <w:num w:numId="78" w16cid:durableId="1285229854">
    <w:abstractNumId w:val="30"/>
  </w:num>
  <w:num w:numId="79" w16cid:durableId="1515462099">
    <w:abstractNumId w:val="76"/>
  </w:num>
  <w:num w:numId="80" w16cid:durableId="1066606225">
    <w:abstractNumId w:val="59"/>
  </w:num>
  <w:num w:numId="81" w16cid:durableId="1127284836">
    <w:abstractNumId w:val="13"/>
  </w:num>
  <w:num w:numId="82" w16cid:durableId="542638727">
    <w:abstractNumId w:val="94"/>
  </w:num>
  <w:num w:numId="83" w16cid:durableId="524561162">
    <w:abstractNumId w:val="33"/>
  </w:num>
  <w:num w:numId="84" w16cid:durableId="342633554">
    <w:abstractNumId w:val="16"/>
  </w:num>
  <w:num w:numId="85" w16cid:durableId="968245141">
    <w:abstractNumId w:val="101"/>
  </w:num>
  <w:num w:numId="86" w16cid:durableId="1526090177">
    <w:abstractNumId w:val="45"/>
  </w:num>
  <w:num w:numId="87" w16cid:durableId="1475222555">
    <w:abstractNumId w:val="82"/>
  </w:num>
  <w:num w:numId="88" w16cid:durableId="944311900">
    <w:abstractNumId w:val="8"/>
  </w:num>
  <w:num w:numId="89" w16cid:durableId="1632979401">
    <w:abstractNumId w:val="35"/>
  </w:num>
  <w:num w:numId="90" w16cid:durableId="1799958487">
    <w:abstractNumId w:val="90"/>
  </w:num>
  <w:num w:numId="91" w16cid:durableId="20327002">
    <w:abstractNumId w:val="96"/>
  </w:num>
  <w:num w:numId="92" w16cid:durableId="1936013052">
    <w:abstractNumId w:val="14"/>
  </w:num>
  <w:num w:numId="93" w16cid:durableId="433328437">
    <w:abstractNumId w:val="43"/>
  </w:num>
  <w:num w:numId="94" w16cid:durableId="693385731">
    <w:abstractNumId w:val="55"/>
  </w:num>
  <w:num w:numId="95" w16cid:durableId="682322318">
    <w:abstractNumId w:val="39"/>
  </w:num>
  <w:num w:numId="96" w16cid:durableId="1994874576">
    <w:abstractNumId w:val="92"/>
  </w:num>
  <w:num w:numId="97" w16cid:durableId="1734697762">
    <w:abstractNumId w:val="38"/>
  </w:num>
  <w:num w:numId="98" w16cid:durableId="1071005226">
    <w:abstractNumId w:val="62"/>
  </w:num>
  <w:num w:numId="99" w16cid:durableId="1482649893">
    <w:abstractNumId w:val="2"/>
  </w:num>
  <w:num w:numId="100" w16cid:durableId="1540431881">
    <w:abstractNumId w:val="5"/>
  </w:num>
  <w:num w:numId="101" w16cid:durableId="1771317942">
    <w:abstractNumId w:val="56"/>
  </w:num>
  <w:num w:numId="102" w16cid:durableId="552694195">
    <w:abstractNumId w:val="28"/>
  </w:num>
  <w:num w:numId="103" w16cid:durableId="1406297919">
    <w:abstractNumId w:val="65"/>
  </w:num>
  <w:num w:numId="104" w16cid:durableId="274211541">
    <w:abstractNumId w:val="57"/>
  </w:num>
  <w:num w:numId="105" w16cid:durableId="384372223">
    <w:abstractNumId w:val="6"/>
  </w:num>
  <w:num w:numId="106" w16cid:durableId="1492331885">
    <w:abstractNumId w:val="100"/>
  </w:num>
  <w:num w:numId="107" w16cid:durableId="667750706">
    <w:abstractNumId w:val="25"/>
  </w:num>
  <w:numIdMacAtCleanup w:val="1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laudia Vitolo">
    <w15:presenceInfo w15:providerId="AD" w15:userId="S::claudia.vitolo_esa.int#ext#@rheasystemsa.onmicrosoft.com::570fc49b-4f78-4f8e-85ee-a78a05b35c30"/>
  </w15:person>
  <w15:person w15:author="AUTh">
    <w15:presenceInfo w15:providerId="None" w15:userId="AUTh"/>
  </w15:person>
  <w15:person w15:author="Antonio Romeo">
    <w15:presenceInfo w15:providerId="AD" w15:userId="S::a.romeo@stariongroup.eu::4680925d-8a99-4f59-9718-e7f758a89295"/>
  </w15:person>
  <w15:person w15:author="z.smith@trust-itservices.com">
    <w15:presenceInfo w15:providerId="AD" w15:userId="S::z.smith_trust-itservices.com#ext#@rheasystemsa.onmicrosoft.com::f4a66058-a972-4209-b851-28868e9826fe"/>
  </w15:person>
  <w15:person w15:author="r.carrillo">
    <w15:presenceInfo w15:providerId="AD" w15:userId="S::r.carrillo_trust-itservices.com#ext#@rheasystemsa.onmicrosoft.com::026f69b2-87a2-4e1b-80dd-a33c028f9d1d"/>
  </w15:person>
  <w15:person w15:author="r.carrillo [2]">
    <w15:presenceInfo w15:providerId="AD" w15:userId="S::r.carrillo@trust-itservices.com::026f69b2-87a2-4e1b-80dd-a33c028f9d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230"/>
    <w:rsid w:val="00001592"/>
    <w:rsid w:val="0000187B"/>
    <w:rsid w:val="00001B9A"/>
    <w:rsid w:val="00002397"/>
    <w:rsid w:val="00003CB3"/>
    <w:rsid w:val="00004B1E"/>
    <w:rsid w:val="00006643"/>
    <w:rsid w:val="00007046"/>
    <w:rsid w:val="00013596"/>
    <w:rsid w:val="00013F1C"/>
    <w:rsid w:val="00014E1E"/>
    <w:rsid w:val="00015662"/>
    <w:rsid w:val="00015A9A"/>
    <w:rsid w:val="00015FE3"/>
    <w:rsid w:val="00021C6D"/>
    <w:rsid w:val="00021D7F"/>
    <w:rsid w:val="000227EB"/>
    <w:rsid w:val="00022B3C"/>
    <w:rsid w:val="0002384E"/>
    <w:rsid w:val="00023A32"/>
    <w:rsid w:val="00024438"/>
    <w:rsid w:val="000305D2"/>
    <w:rsid w:val="0003207B"/>
    <w:rsid w:val="0003367A"/>
    <w:rsid w:val="00034175"/>
    <w:rsid w:val="00035C88"/>
    <w:rsid w:val="00037AD5"/>
    <w:rsid w:val="00044047"/>
    <w:rsid w:val="0004421E"/>
    <w:rsid w:val="00045F8B"/>
    <w:rsid w:val="00046F8F"/>
    <w:rsid w:val="000502D5"/>
    <w:rsid w:val="00051BD6"/>
    <w:rsid w:val="00052CC7"/>
    <w:rsid w:val="00054EE6"/>
    <w:rsid w:val="000558E4"/>
    <w:rsid w:val="00062C7D"/>
    <w:rsid w:val="00064362"/>
    <w:rsid w:val="00065740"/>
    <w:rsid w:val="00065EF9"/>
    <w:rsid w:val="00066085"/>
    <w:rsid w:val="00077B5B"/>
    <w:rsid w:val="00077CF0"/>
    <w:rsid w:val="00081ED4"/>
    <w:rsid w:val="000852E1"/>
    <w:rsid w:val="00085FF3"/>
    <w:rsid w:val="00090980"/>
    <w:rsid w:val="00090B4E"/>
    <w:rsid w:val="00093FEC"/>
    <w:rsid w:val="00096112"/>
    <w:rsid w:val="000972FD"/>
    <w:rsid w:val="000A0177"/>
    <w:rsid w:val="000A0203"/>
    <w:rsid w:val="000A2B28"/>
    <w:rsid w:val="000A48F0"/>
    <w:rsid w:val="000A4F99"/>
    <w:rsid w:val="000A7687"/>
    <w:rsid w:val="000B01BE"/>
    <w:rsid w:val="000B07A6"/>
    <w:rsid w:val="000B1A51"/>
    <w:rsid w:val="000B37D1"/>
    <w:rsid w:val="000B3A0E"/>
    <w:rsid w:val="000B4540"/>
    <w:rsid w:val="000B4696"/>
    <w:rsid w:val="000B46C5"/>
    <w:rsid w:val="000B4A3E"/>
    <w:rsid w:val="000B5DA9"/>
    <w:rsid w:val="000B672E"/>
    <w:rsid w:val="000B7947"/>
    <w:rsid w:val="000C2759"/>
    <w:rsid w:val="000C29E7"/>
    <w:rsid w:val="000C326E"/>
    <w:rsid w:val="000C55D6"/>
    <w:rsid w:val="000C5A50"/>
    <w:rsid w:val="000C5F54"/>
    <w:rsid w:val="000C72A1"/>
    <w:rsid w:val="000C77BE"/>
    <w:rsid w:val="000D09EA"/>
    <w:rsid w:val="000D0CC2"/>
    <w:rsid w:val="000D3C00"/>
    <w:rsid w:val="000D50DB"/>
    <w:rsid w:val="000D679B"/>
    <w:rsid w:val="000D6B57"/>
    <w:rsid w:val="000E00D2"/>
    <w:rsid w:val="000E08AF"/>
    <w:rsid w:val="000E17FC"/>
    <w:rsid w:val="000E1B10"/>
    <w:rsid w:val="000E2692"/>
    <w:rsid w:val="000E4FB4"/>
    <w:rsid w:val="000E5634"/>
    <w:rsid w:val="000E6CEE"/>
    <w:rsid w:val="000F1C76"/>
    <w:rsid w:val="000F217D"/>
    <w:rsid w:val="000F26CE"/>
    <w:rsid w:val="000F2C9F"/>
    <w:rsid w:val="000F3170"/>
    <w:rsid w:val="000F5239"/>
    <w:rsid w:val="000F6F31"/>
    <w:rsid w:val="000F7073"/>
    <w:rsid w:val="000F7648"/>
    <w:rsid w:val="000F840D"/>
    <w:rsid w:val="001013F4"/>
    <w:rsid w:val="00101977"/>
    <w:rsid w:val="0010372F"/>
    <w:rsid w:val="00103962"/>
    <w:rsid w:val="001058AD"/>
    <w:rsid w:val="0010672E"/>
    <w:rsid w:val="00106BA4"/>
    <w:rsid w:val="00110BBE"/>
    <w:rsid w:val="001129CE"/>
    <w:rsid w:val="00116151"/>
    <w:rsid w:val="00117B57"/>
    <w:rsid w:val="001206C7"/>
    <w:rsid w:val="00120E45"/>
    <w:rsid w:val="00122BC1"/>
    <w:rsid w:val="00122E22"/>
    <w:rsid w:val="00123292"/>
    <w:rsid w:val="00126510"/>
    <w:rsid w:val="0013056D"/>
    <w:rsid w:val="001308FD"/>
    <w:rsid w:val="00130F8B"/>
    <w:rsid w:val="001328ED"/>
    <w:rsid w:val="00132B04"/>
    <w:rsid w:val="001334A5"/>
    <w:rsid w:val="0013508A"/>
    <w:rsid w:val="00136072"/>
    <w:rsid w:val="00137BE7"/>
    <w:rsid w:val="00140158"/>
    <w:rsid w:val="00140D35"/>
    <w:rsid w:val="00143AE5"/>
    <w:rsid w:val="00144322"/>
    <w:rsid w:val="0015022D"/>
    <w:rsid w:val="001509A0"/>
    <w:rsid w:val="001524F8"/>
    <w:rsid w:val="00152DFD"/>
    <w:rsid w:val="00153C6D"/>
    <w:rsid w:val="00155719"/>
    <w:rsid w:val="00155EC6"/>
    <w:rsid w:val="001564B2"/>
    <w:rsid w:val="001624FB"/>
    <w:rsid w:val="00162631"/>
    <w:rsid w:val="00163455"/>
    <w:rsid w:val="00163AE2"/>
    <w:rsid w:val="001645A2"/>
    <w:rsid w:val="00165049"/>
    <w:rsid w:val="001666F8"/>
    <w:rsid w:val="00176F32"/>
    <w:rsid w:val="0018002A"/>
    <w:rsid w:val="00180B8D"/>
    <w:rsid w:val="00181326"/>
    <w:rsid w:val="00181BFC"/>
    <w:rsid w:val="001843D4"/>
    <w:rsid w:val="00186083"/>
    <w:rsid w:val="001875D7"/>
    <w:rsid w:val="0018779C"/>
    <w:rsid w:val="00190135"/>
    <w:rsid w:val="00191F2E"/>
    <w:rsid w:val="00191FE3"/>
    <w:rsid w:val="00193251"/>
    <w:rsid w:val="00194445"/>
    <w:rsid w:val="00194AF9"/>
    <w:rsid w:val="0019705D"/>
    <w:rsid w:val="001A0E06"/>
    <w:rsid w:val="001A3A04"/>
    <w:rsid w:val="001A7914"/>
    <w:rsid w:val="001B0761"/>
    <w:rsid w:val="001B2642"/>
    <w:rsid w:val="001B5A26"/>
    <w:rsid w:val="001C0151"/>
    <w:rsid w:val="001C1218"/>
    <w:rsid w:val="001C4D9D"/>
    <w:rsid w:val="001C5A49"/>
    <w:rsid w:val="001C5D2E"/>
    <w:rsid w:val="001C68FD"/>
    <w:rsid w:val="001D030C"/>
    <w:rsid w:val="001D0A69"/>
    <w:rsid w:val="001D1DFF"/>
    <w:rsid w:val="001D1FF5"/>
    <w:rsid w:val="001D31AE"/>
    <w:rsid w:val="001D3A81"/>
    <w:rsid w:val="001D67BC"/>
    <w:rsid w:val="001E2112"/>
    <w:rsid w:val="001E2D69"/>
    <w:rsid w:val="001E3385"/>
    <w:rsid w:val="001E396A"/>
    <w:rsid w:val="001E4C3B"/>
    <w:rsid w:val="001E4C5F"/>
    <w:rsid w:val="001E5671"/>
    <w:rsid w:val="001E6BBF"/>
    <w:rsid w:val="001E7AC0"/>
    <w:rsid w:val="001F015B"/>
    <w:rsid w:val="001F13A0"/>
    <w:rsid w:val="001F1925"/>
    <w:rsid w:val="001F19C4"/>
    <w:rsid w:val="001F279E"/>
    <w:rsid w:val="001F3FBC"/>
    <w:rsid w:val="001F4463"/>
    <w:rsid w:val="001F531F"/>
    <w:rsid w:val="001F5436"/>
    <w:rsid w:val="001F7416"/>
    <w:rsid w:val="001F7C34"/>
    <w:rsid w:val="00205A31"/>
    <w:rsid w:val="00206CE2"/>
    <w:rsid w:val="00207DC5"/>
    <w:rsid w:val="0021057B"/>
    <w:rsid w:val="00213EF9"/>
    <w:rsid w:val="002144B8"/>
    <w:rsid w:val="0021468B"/>
    <w:rsid w:val="00217CC8"/>
    <w:rsid w:val="002212FA"/>
    <w:rsid w:val="00221998"/>
    <w:rsid w:val="00221D0C"/>
    <w:rsid w:val="00221F36"/>
    <w:rsid w:val="00222822"/>
    <w:rsid w:val="00223FC6"/>
    <w:rsid w:val="00226C6E"/>
    <w:rsid w:val="0022733A"/>
    <w:rsid w:val="00227F47"/>
    <w:rsid w:val="002307B2"/>
    <w:rsid w:val="00232001"/>
    <w:rsid w:val="0023457E"/>
    <w:rsid w:val="00234D93"/>
    <w:rsid w:val="00242BDF"/>
    <w:rsid w:val="00243304"/>
    <w:rsid w:val="00247395"/>
    <w:rsid w:val="00247DF6"/>
    <w:rsid w:val="002505D1"/>
    <w:rsid w:val="00250F22"/>
    <w:rsid w:val="002514F8"/>
    <w:rsid w:val="002539A4"/>
    <w:rsid w:val="00254CB1"/>
    <w:rsid w:val="0025605C"/>
    <w:rsid w:val="00256147"/>
    <w:rsid w:val="00256F27"/>
    <w:rsid w:val="00264900"/>
    <w:rsid w:val="00270F10"/>
    <w:rsid w:val="00271AA9"/>
    <w:rsid w:val="002729A8"/>
    <w:rsid w:val="00273060"/>
    <w:rsid w:val="0027625A"/>
    <w:rsid w:val="002803A7"/>
    <w:rsid w:val="00281043"/>
    <w:rsid w:val="002815EA"/>
    <w:rsid w:val="00283160"/>
    <w:rsid w:val="00283FBA"/>
    <w:rsid w:val="00284353"/>
    <w:rsid w:val="002913A3"/>
    <w:rsid w:val="0029150A"/>
    <w:rsid w:val="00295FF7"/>
    <w:rsid w:val="002A23B1"/>
    <w:rsid w:val="002A3C5A"/>
    <w:rsid w:val="002A5B68"/>
    <w:rsid w:val="002A600F"/>
    <w:rsid w:val="002A6377"/>
    <w:rsid w:val="002A6ED9"/>
    <w:rsid w:val="002A7241"/>
    <w:rsid w:val="002B487F"/>
    <w:rsid w:val="002B5C4B"/>
    <w:rsid w:val="002B6040"/>
    <w:rsid w:val="002B6852"/>
    <w:rsid w:val="002C361F"/>
    <w:rsid w:val="002C485D"/>
    <w:rsid w:val="002C4960"/>
    <w:rsid w:val="002C4B0F"/>
    <w:rsid w:val="002C4CD1"/>
    <w:rsid w:val="002C5805"/>
    <w:rsid w:val="002C655C"/>
    <w:rsid w:val="002C6621"/>
    <w:rsid w:val="002D0C21"/>
    <w:rsid w:val="002D1203"/>
    <w:rsid w:val="002D2374"/>
    <w:rsid w:val="002D319F"/>
    <w:rsid w:val="002D60B6"/>
    <w:rsid w:val="002E032C"/>
    <w:rsid w:val="002E1DD9"/>
    <w:rsid w:val="002E3C70"/>
    <w:rsid w:val="002E5F1F"/>
    <w:rsid w:val="002E6AB1"/>
    <w:rsid w:val="002F10F5"/>
    <w:rsid w:val="002F41D3"/>
    <w:rsid w:val="002F43E9"/>
    <w:rsid w:val="002F7B95"/>
    <w:rsid w:val="00300010"/>
    <w:rsid w:val="003015F6"/>
    <w:rsid w:val="003050C0"/>
    <w:rsid w:val="00305A01"/>
    <w:rsid w:val="00310F5C"/>
    <w:rsid w:val="0031151C"/>
    <w:rsid w:val="00311CDD"/>
    <w:rsid w:val="003129ED"/>
    <w:rsid w:val="0031311E"/>
    <w:rsid w:val="00315516"/>
    <w:rsid w:val="00321A89"/>
    <w:rsid w:val="00322477"/>
    <w:rsid w:val="00323A5E"/>
    <w:rsid w:val="00324656"/>
    <w:rsid w:val="00327AB7"/>
    <w:rsid w:val="00330A3C"/>
    <w:rsid w:val="00331403"/>
    <w:rsid w:val="00332B3F"/>
    <w:rsid w:val="0033376A"/>
    <w:rsid w:val="003337A5"/>
    <w:rsid w:val="00333A0F"/>
    <w:rsid w:val="00333AF3"/>
    <w:rsid w:val="00334A85"/>
    <w:rsid w:val="0033670A"/>
    <w:rsid w:val="00337DFA"/>
    <w:rsid w:val="00340AA5"/>
    <w:rsid w:val="00341E00"/>
    <w:rsid w:val="0035124F"/>
    <w:rsid w:val="003538C9"/>
    <w:rsid w:val="00354816"/>
    <w:rsid w:val="00354BF7"/>
    <w:rsid w:val="0035566D"/>
    <w:rsid w:val="0035647B"/>
    <w:rsid w:val="00356D1F"/>
    <w:rsid w:val="00360C98"/>
    <w:rsid w:val="00361FCF"/>
    <w:rsid w:val="00362A99"/>
    <w:rsid w:val="0036394A"/>
    <w:rsid w:val="00374C2A"/>
    <w:rsid w:val="00374C95"/>
    <w:rsid w:val="00375D6F"/>
    <w:rsid w:val="00375E6A"/>
    <w:rsid w:val="003763BB"/>
    <w:rsid w:val="003763CF"/>
    <w:rsid w:val="00377ACE"/>
    <w:rsid w:val="00377F8F"/>
    <w:rsid w:val="00380288"/>
    <w:rsid w:val="0038059E"/>
    <w:rsid w:val="003812B0"/>
    <w:rsid w:val="0038136A"/>
    <w:rsid w:val="00381FE0"/>
    <w:rsid w:val="003846EF"/>
    <w:rsid w:val="003849B7"/>
    <w:rsid w:val="00384CF6"/>
    <w:rsid w:val="0039589E"/>
    <w:rsid w:val="00395B53"/>
    <w:rsid w:val="00396A37"/>
    <w:rsid w:val="003A255D"/>
    <w:rsid w:val="003A55BC"/>
    <w:rsid w:val="003A6979"/>
    <w:rsid w:val="003B14A2"/>
    <w:rsid w:val="003B17D5"/>
    <w:rsid w:val="003B24A5"/>
    <w:rsid w:val="003B35B3"/>
    <w:rsid w:val="003B383F"/>
    <w:rsid w:val="003B448E"/>
    <w:rsid w:val="003B503F"/>
    <w:rsid w:val="003B5491"/>
    <w:rsid w:val="003B5F5C"/>
    <w:rsid w:val="003B7392"/>
    <w:rsid w:val="003B7BC7"/>
    <w:rsid w:val="003C1748"/>
    <w:rsid w:val="003C59AE"/>
    <w:rsid w:val="003D0EFE"/>
    <w:rsid w:val="003D302F"/>
    <w:rsid w:val="003D6D7F"/>
    <w:rsid w:val="003E0381"/>
    <w:rsid w:val="003E454C"/>
    <w:rsid w:val="003E493B"/>
    <w:rsid w:val="003F05C7"/>
    <w:rsid w:val="003F2630"/>
    <w:rsid w:val="003F471B"/>
    <w:rsid w:val="003F4F27"/>
    <w:rsid w:val="003F565D"/>
    <w:rsid w:val="003F61E9"/>
    <w:rsid w:val="003F66F1"/>
    <w:rsid w:val="00400C70"/>
    <w:rsid w:val="00403A26"/>
    <w:rsid w:val="00404016"/>
    <w:rsid w:val="0040431D"/>
    <w:rsid w:val="00405D9C"/>
    <w:rsid w:val="0040701C"/>
    <w:rsid w:val="00413547"/>
    <w:rsid w:val="00415FCD"/>
    <w:rsid w:val="004161FD"/>
    <w:rsid w:val="00421F67"/>
    <w:rsid w:val="004254A3"/>
    <w:rsid w:val="00426B0E"/>
    <w:rsid w:val="00431B0A"/>
    <w:rsid w:val="004338C6"/>
    <w:rsid w:val="004341E0"/>
    <w:rsid w:val="00434920"/>
    <w:rsid w:val="00434CFF"/>
    <w:rsid w:val="0043513C"/>
    <w:rsid w:val="00436ADE"/>
    <w:rsid w:val="00441B3C"/>
    <w:rsid w:val="00444AC8"/>
    <w:rsid w:val="00446C21"/>
    <w:rsid w:val="00447A9D"/>
    <w:rsid w:val="0045049F"/>
    <w:rsid w:val="00450DD6"/>
    <w:rsid w:val="004537E9"/>
    <w:rsid w:val="00453D45"/>
    <w:rsid w:val="00453F5D"/>
    <w:rsid w:val="0045415F"/>
    <w:rsid w:val="00454D75"/>
    <w:rsid w:val="00457238"/>
    <w:rsid w:val="00457450"/>
    <w:rsid w:val="00457477"/>
    <w:rsid w:val="00457786"/>
    <w:rsid w:val="00457E05"/>
    <w:rsid w:val="00460B33"/>
    <w:rsid w:val="00462A74"/>
    <w:rsid w:val="00463EA0"/>
    <w:rsid w:val="00465400"/>
    <w:rsid w:val="00465D21"/>
    <w:rsid w:val="0046699A"/>
    <w:rsid w:val="00473010"/>
    <w:rsid w:val="00473A62"/>
    <w:rsid w:val="00473F46"/>
    <w:rsid w:val="00476876"/>
    <w:rsid w:val="00477A45"/>
    <w:rsid w:val="004801C8"/>
    <w:rsid w:val="0048400B"/>
    <w:rsid w:val="00484E44"/>
    <w:rsid w:val="004851F6"/>
    <w:rsid w:val="00487099"/>
    <w:rsid w:val="00490170"/>
    <w:rsid w:val="0049232C"/>
    <w:rsid w:val="00492D61"/>
    <w:rsid w:val="00492FD9"/>
    <w:rsid w:val="004A0067"/>
    <w:rsid w:val="004A01CC"/>
    <w:rsid w:val="004A089B"/>
    <w:rsid w:val="004A18E9"/>
    <w:rsid w:val="004A1A37"/>
    <w:rsid w:val="004A3ECF"/>
    <w:rsid w:val="004A42CA"/>
    <w:rsid w:val="004A71C4"/>
    <w:rsid w:val="004B04FF"/>
    <w:rsid w:val="004B0D28"/>
    <w:rsid w:val="004B0E0C"/>
    <w:rsid w:val="004B2E10"/>
    <w:rsid w:val="004B3A82"/>
    <w:rsid w:val="004B3CC8"/>
    <w:rsid w:val="004B4670"/>
    <w:rsid w:val="004B5BD8"/>
    <w:rsid w:val="004B6D30"/>
    <w:rsid w:val="004C05EC"/>
    <w:rsid w:val="004C3B65"/>
    <w:rsid w:val="004C404E"/>
    <w:rsid w:val="004C466D"/>
    <w:rsid w:val="004C48EF"/>
    <w:rsid w:val="004C705D"/>
    <w:rsid w:val="004D249B"/>
    <w:rsid w:val="004D3CA0"/>
    <w:rsid w:val="004D4218"/>
    <w:rsid w:val="004D4D64"/>
    <w:rsid w:val="004D5A4D"/>
    <w:rsid w:val="004D6DFA"/>
    <w:rsid w:val="004E1181"/>
    <w:rsid w:val="004E24E2"/>
    <w:rsid w:val="004E4964"/>
    <w:rsid w:val="004E51C0"/>
    <w:rsid w:val="004E5B51"/>
    <w:rsid w:val="004E7567"/>
    <w:rsid w:val="004F0B02"/>
    <w:rsid w:val="004F1977"/>
    <w:rsid w:val="004F2C9E"/>
    <w:rsid w:val="004F4AFB"/>
    <w:rsid w:val="004F5F05"/>
    <w:rsid w:val="004F7108"/>
    <w:rsid w:val="004F7637"/>
    <w:rsid w:val="004F7FCC"/>
    <w:rsid w:val="00500C48"/>
    <w:rsid w:val="00501E2A"/>
    <w:rsid w:val="00503249"/>
    <w:rsid w:val="0050428B"/>
    <w:rsid w:val="0050673F"/>
    <w:rsid w:val="00507F37"/>
    <w:rsid w:val="00510AC3"/>
    <w:rsid w:val="00511AEF"/>
    <w:rsid w:val="00516436"/>
    <w:rsid w:val="005174B6"/>
    <w:rsid w:val="005176D6"/>
    <w:rsid w:val="00517E85"/>
    <w:rsid w:val="0052077A"/>
    <w:rsid w:val="00522D3E"/>
    <w:rsid w:val="00523064"/>
    <w:rsid w:val="005249C8"/>
    <w:rsid w:val="00526116"/>
    <w:rsid w:val="005276D5"/>
    <w:rsid w:val="00530045"/>
    <w:rsid w:val="00532329"/>
    <w:rsid w:val="0053327C"/>
    <w:rsid w:val="00534B66"/>
    <w:rsid w:val="00536F03"/>
    <w:rsid w:val="00541623"/>
    <w:rsid w:val="00542DE8"/>
    <w:rsid w:val="0054369D"/>
    <w:rsid w:val="005444CB"/>
    <w:rsid w:val="00546782"/>
    <w:rsid w:val="00546CED"/>
    <w:rsid w:val="00551BFA"/>
    <w:rsid w:val="0055339C"/>
    <w:rsid w:val="00553979"/>
    <w:rsid w:val="005567CC"/>
    <w:rsid w:val="00556F58"/>
    <w:rsid w:val="00557FE1"/>
    <w:rsid w:val="00561745"/>
    <w:rsid w:val="0056751B"/>
    <w:rsid w:val="00573256"/>
    <w:rsid w:val="00573AC5"/>
    <w:rsid w:val="005755FD"/>
    <w:rsid w:val="00575D83"/>
    <w:rsid w:val="005760A2"/>
    <w:rsid w:val="00576646"/>
    <w:rsid w:val="00586161"/>
    <w:rsid w:val="00590D7B"/>
    <w:rsid w:val="005927C3"/>
    <w:rsid w:val="00592B60"/>
    <w:rsid w:val="00592B80"/>
    <w:rsid w:val="005945BA"/>
    <w:rsid w:val="005948AA"/>
    <w:rsid w:val="005959F1"/>
    <w:rsid w:val="00596277"/>
    <w:rsid w:val="005962E0"/>
    <w:rsid w:val="0059666A"/>
    <w:rsid w:val="00596837"/>
    <w:rsid w:val="005A0289"/>
    <w:rsid w:val="005A03DF"/>
    <w:rsid w:val="005A1A3C"/>
    <w:rsid w:val="005A203B"/>
    <w:rsid w:val="005A339C"/>
    <w:rsid w:val="005A3841"/>
    <w:rsid w:val="005A3C9A"/>
    <w:rsid w:val="005A4266"/>
    <w:rsid w:val="005A4B60"/>
    <w:rsid w:val="005A5BE8"/>
    <w:rsid w:val="005A5E86"/>
    <w:rsid w:val="005A70DF"/>
    <w:rsid w:val="005A71D3"/>
    <w:rsid w:val="005A7CDC"/>
    <w:rsid w:val="005B05AC"/>
    <w:rsid w:val="005B1D0A"/>
    <w:rsid w:val="005B3AAA"/>
    <w:rsid w:val="005B437E"/>
    <w:rsid w:val="005B43B8"/>
    <w:rsid w:val="005B554E"/>
    <w:rsid w:val="005B5622"/>
    <w:rsid w:val="005B78D7"/>
    <w:rsid w:val="005C10AC"/>
    <w:rsid w:val="005C1208"/>
    <w:rsid w:val="005C3243"/>
    <w:rsid w:val="005C335F"/>
    <w:rsid w:val="005C4348"/>
    <w:rsid w:val="005C4E62"/>
    <w:rsid w:val="005C5465"/>
    <w:rsid w:val="005C59DC"/>
    <w:rsid w:val="005C646E"/>
    <w:rsid w:val="005D051E"/>
    <w:rsid w:val="005D0617"/>
    <w:rsid w:val="005D14DF"/>
    <w:rsid w:val="005D18AA"/>
    <w:rsid w:val="005D1CDD"/>
    <w:rsid w:val="005D4738"/>
    <w:rsid w:val="005D4DE7"/>
    <w:rsid w:val="005D534F"/>
    <w:rsid w:val="005D5701"/>
    <w:rsid w:val="005D59A2"/>
    <w:rsid w:val="005D70F5"/>
    <w:rsid w:val="005E34CC"/>
    <w:rsid w:val="005E3EF8"/>
    <w:rsid w:val="005E5D31"/>
    <w:rsid w:val="005E8C5B"/>
    <w:rsid w:val="005F210A"/>
    <w:rsid w:val="00600C14"/>
    <w:rsid w:val="0060134C"/>
    <w:rsid w:val="006014D2"/>
    <w:rsid w:val="00610E88"/>
    <w:rsid w:val="00611767"/>
    <w:rsid w:val="00612724"/>
    <w:rsid w:val="0061321A"/>
    <w:rsid w:val="006163B4"/>
    <w:rsid w:val="0061790B"/>
    <w:rsid w:val="006217C5"/>
    <w:rsid w:val="00623C8B"/>
    <w:rsid w:val="0062480F"/>
    <w:rsid w:val="0062660D"/>
    <w:rsid w:val="00626768"/>
    <w:rsid w:val="00627780"/>
    <w:rsid w:val="006301C2"/>
    <w:rsid w:val="00630C79"/>
    <w:rsid w:val="00631496"/>
    <w:rsid w:val="006334A9"/>
    <w:rsid w:val="00634535"/>
    <w:rsid w:val="00634E4A"/>
    <w:rsid w:val="006354FE"/>
    <w:rsid w:val="00636CC7"/>
    <w:rsid w:val="00637BB5"/>
    <w:rsid w:val="006411C5"/>
    <w:rsid w:val="00642438"/>
    <w:rsid w:val="00645717"/>
    <w:rsid w:val="0064600A"/>
    <w:rsid w:val="00646528"/>
    <w:rsid w:val="00647384"/>
    <w:rsid w:val="00650224"/>
    <w:rsid w:val="00651244"/>
    <w:rsid w:val="00651C60"/>
    <w:rsid w:val="006522B4"/>
    <w:rsid w:val="006559A2"/>
    <w:rsid w:val="00656F21"/>
    <w:rsid w:val="00657DB6"/>
    <w:rsid w:val="0066089C"/>
    <w:rsid w:val="0066114D"/>
    <w:rsid w:val="00663077"/>
    <w:rsid w:val="00665368"/>
    <w:rsid w:val="0066656C"/>
    <w:rsid w:val="006669E7"/>
    <w:rsid w:val="0066745F"/>
    <w:rsid w:val="00670047"/>
    <w:rsid w:val="006705BE"/>
    <w:rsid w:val="00670820"/>
    <w:rsid w:val="00670A9C"/>
    <w:rsid w:val="00671BF3"/>
    <w:rsid w:val="006722D1"/>
    <w:rsid w:val="00672524"/>
    <w:rsid w:val="00673E64"/>
    <w:rsid w:val="006744F6"/>
    <w:rsid w:val="0067494A"/>
    <w:rsid w:val="0067629D"/>
    <w:rsid w:val="00677507"/>
    <w:rsid w:val="00677D97"/>
    <w:rsid w:val="006800F4"/>
    <w:rsid w:val="00680B00"/>
    <w:rsid w:val="00680C11"/>
    <w:rsid w:val="00680FD3"/>
    <w:rsid w:val="00681D19"/>
    <w:rsid w:val="0068202B"/>
    <w:rsid w:val="00683833"/>
    <w:rsid w:val="0068405D"/>
    <w:rsid w:val="006850F3"/>
    <w:rsid w:val="006859A5"/>
    <w:rsid w:val="00685A4C"/>
    <w:rsid w:val="0069515B"/>
    <w:rsid w:val="006951D1"/>
    <w:rsid w:val="006971E0"/>
    <w:rsid w:val="006A03C2"/>
    <w:rsid w:val="006A2084"/>
    <w:rsid w:val="006A24E2"/>
    <w:rsid w:val="006A2ACB"/>
    <w:rsid w:val="006A2F1E"/>
    <w:rsid w:val="006A3CFE"/>
    <w:rsid w:val="006A40D6"/>
    <w:rsid w:val="006A61D6"/>
    <w:rsid w:val="006A6B5A"/>
    <w:rsid w:val="006B27AD"/>
    <w:rsid w:val="006B4E31"/>
    <w:rsid w:val="006B5789"/>
    <w:rsid w:val="006B696E"/>
    <w:rsid w:val="006C0EFB"/>
    <w:rsid w:val="006C3AA2"/>
    <w:rsid w:val="006C5298"/>
    <w:rsid w:val="006C53C6"/>
    <w:rsid w:val="006C582A"/>
    <w:rsid w:val="006C6051"/>
    <w:rsid w:val="006D3CEF"/>
    <w:rsid w:val="006D3CFE"/>
    <w:rsid w:val="006D527C"/>
    <w:rsid w:val="006D5C86"/>
    <w:rsid w:val="006D61FF"/>
    <w:rsid w:val="006E034C"/>
    <w:rsid w:val="006E0F85"/>
    <w:rsid w:val="006E1453"/>
    <w:rsid w:val="006E289F"/>
    <w:rsid w:val="006E31BE"/>
    <w:rsid w:val="006E3CEC"/>
    <w:rsid w:val="006E507E"/>
    <w:rsid w:val="006E6BBC"/>
    <w:rsid w:val="006E7F9A"/>
    <w:rsid w:val="006F3BE4"/>
    <w:rsid w:val="006F5AEC"/>
    <w:rsid w:val="006F7556"/>
    <w:rsid w:val="00704AA1"/>
    <w:rsid w:val="00705CD5"/>
    <w:rsid w:val="007140D7"/>
    <w:rsid w:val="00717B41"/>
    <w:rsid w:val="0072045A"/>
    <w:rsid w:val="0072161F"/>
    <w:rsid w:val="00724361"/>
    <w:rsid w:val="00726FEC"/>
    <w:rsid w:val="00727D53"/>
    <w:rsid w:val="00733386"/>
    <w:rsid w:val="00733CE9"/>
    <w:rsid w:val="007416F9"/>
    <w:rsid w:val="00744B8C"/>
    <w:rsid w:val="0074526A"/>
    <w:rsid w:val="00747843"/>
    <w:rsid w:val="007531BC"/>
    <w:rsid w:val="0075323E"/>
    <w:rsid w:val="007548EC"/>
    <w:rsid w:val="00754F3C"/>
    <w:rsid w:val="0075541B"/>
    <w:rsid w:val="00755CFA"/>
    <w:rsid w:val="00756049"/>
    <w:rsid w:val="00761A91"/>
    <w:rsid w:val="007641D6"/>
    <w:rsid w:val="00766B89"/>
    <w:rsid w:val="0076783C"/>
    <w:rsid w:val="00771232"/>
    <w:rsid w:val="00771314"/>
    <w:rsid w:val="00772CA9"/>
    <w:rsid w:val="007733D6"/>
    <w:rsid w:val="0077577C"/>
    <w:rsid w:val="0077588D"/>
    <w:rsid w:val="0078031A"/>
    <w:rsid w:val="00781ACC"/>
    <w:rsid w:val="00782A92"/>
    <w:rsid w:val="007847AE"/>
    <w:rsid w:val="00784AA3"/>
    <w:rsid w:val="00785018"/>
    <w:rsid w:val="00786A45"/>
    <w:rsid w:val="0079025E"/>
    <w:rsid w:val="007904B7"/>
    <w:rsid w:val="007944E1"/>
    <w:rsid w:val="00794D42"/>
    <w:rsid w:val="00795745"/>
    <w:rsid w:val="007970C6"/>
    <w:rsid w:val="0079763C"/>
    <w:rsid w:val="00797721"/>
    <w:rsid w:val="007A000E"/>
    <w:rsid w:val="007A0C00"/>
    <w:rsid w:val="007A1632"/>
    <w:rsid w:val="007A1959"/>
    <w:rsid w:val="007A21E4"/>
    <w:rsid w:val="007A2BAB"/>
    <w:rsid w:val="007A318D"/>
    <w:rsid w:val="007A461E"/>
    <w:rsid w:val="007A4756"/>
    <w:rsid w:val="007A49C7"/>
    <w:rsid w:val="007B0744"/>
    <w:rsid w:val="007B2A0B"/>
    <w:rsid w:val="007B2F60"/>
    <w:rsid w:val="007B357C"/>
    <w:rsid w:val="007B3BCE"/>
    <w:rsid w:val="007B433E"/>
    <w:rsid w:val="007B491F"/>
    <w:rsid w:val="007B5C94"/>
    <w:rsid w:val="007C067A"/>
    <w:rsid w:val="007C0CBF"/>
    <w:rsid w:val="007C23F5"/>
    <w:rsid w:val="007C2460"/>
    <w:rsid w:val="007C26AF"/>
    <w:rsid w:val="007C3513"/>
    <w:rsid w:val="007C483B"/>
    <w:rsid w:val="007C4A33"/>
    <w:rsid w:val="007C5055"/>
    <w:rsid w:val="007C5301"/>
    <w:rsid w:val="007C78CA"/>
    <w:rsid w:val="007D083F"/>
    <w:rsid w:val="007D1D57"/>
    <w:rsid w:val="007D2770"/>
    <w:rsid w:val="007D4305"/>
    <w:rsid w:val="007D5BE9"/>
    <w:rsid w:val="007E1803"/>
    <w:rsid w:val="007E1AE1"/>
    <w:rsid w:val="007E24D5"/>
    <w:rsid w:val="007E2B74"/>
    <w:rsid w:val="007E71B2"/>
    <w:rsid w:val="007F029F"/>
    <w:rsid w:val="007F1C0A"/>
    <w:rsid w:val="007F1FC4"/>
    <w:rsid w:val="007F2965"/>
    <w:rsid w:val="007F438D"/>
    <w:rsid w:val="007F4A27"/>
    <w:rsid w:val="007F4E95"/>
    <w:rsid w:val="007F583F"/>
    <w:rsid w:val="007F6BA7"/>
    <w:rsid w:val="0080341A"/>
    <w:rsid w:val="00803693"/>
    <w:rsid w:val="00803DD8"/>
    <w:rsid w:val="00807121"/>
    <w:rsid w:val="0080749C"/>
    <w:rsid w:val="00810E3D"/>
    <w:rsid w:val="00811944"/>
    <w:rsid w:val="00811C3A"/>
    <w:rsid w:val="00813ED4"/>
    <w:rsid w:val="00813F12"/>
    <w:rsid w:val="0081471E"/>
    <w:rsid w:val="008151D6"/>
    <w:rsid w:val="00817108"/>
    <w:rsid w:val="00817D9F"/>
    <w:rsid w:val="008203B7"/>
    <w:rsid w:val="00823D95"/>
    <w:rsid w:val="00824547"/>
    <w:rsid w:val="00826B23"/>
    <w:rsid w:val="00830A95"/>
    <w:rsid w:val="008327FD"/>
    <w:rsid w:val="00835289"/>
    <w:rsid w:val="00835619"/>
    <w:rsid w:val="0083568A"/>
    <w:rsid w:val="00835E24"/>
    <w:rsid w:val="00836842"/>
    <w:rsid w:val="00840515"/>
    <w:rsid w:val="00842A45"/>
    <w:rsid w:val="0084413A"/>
    <w:rsid w:val="0084460E"/>
    <w:rsid w:val="00844D7B"/>
    <w:rsid w:val="008476B9"/>
    <w:rsid w:val="0085082B"/>
    <w:rsid w:val="00856E5B"/>
    <w:rsid w:val="00860D61"/>
    <w:rsid w:val="00860DE1"/>
    <w:rsid w:val="00861215"/>
    <w:rsid w:val="0086208B"/>
    <w:rsid w:val="00863362"/>
    <w:rsid w:val="00863E86"/>
    <w:rsid w:val="008651CD"/>
    <w:rsid w:val="00865D25"/>
    <w:rsid w:val="00865FF3"/>
    <w:rsid w:val="00866DDE"/>
    <w:rsid w:val="008672BF"/>
    <w:rsid w:val="0087174E"/>
    <w:rsid w:val="00873234"/>
    <w:rsid w:val="0087392A"/>
    <w:rsid w:val="00873BFB"/>
    <w:rsid w:val="00874C28"/>
    <w:rsid w:val="00874D62"/>
    <w:rsid w:val="00876190"/>
    <w:rsid w:val="008802D0"/>
    <w:rsid w:val="0088107C"/>
    <w:rsid w:val="00882934"/>
    <w:rsid w:val="0088740F"/>
    <w:rsid w:val="008901A7"/>
    <w:rsid w:val="0089094F"/>
    <w:rsid w:val="00895CCC"/>
    <w:rsid w:val="008961B0"/>
    <w:rsid w:val="0089628C"/>
    <w:rsid w:val="0089665B"/>
    <w:rsid w:val="00897D6E"/>
    <w:rsid w:val="008A0FEC"/>
    <w:rsid w:val="008A2806"/>
    <w:rsid w:val="008A30E2"/>
    <w:rsid w:val="008A3525"/>
    <w:rsid w:val="008A400F"/>
    <w:rsid w:val="008A4711"/>
    <w:rsid w:val="008A572B"/>
    <w:rsid w:val="008A63FE"/>
    <w:rsid w:val="008A7F92"/>
    <w:rsid w:val="008B125A"/>
    <w:rsid w:val="008B1A91"/>
    <w:rsid w:val="008B1E35"/>
    <w:rsid w:val="008B2795"/>
    <w:rsid w:val="008B2F11"/>
    <w:rsid w:val="008B31D0"/>
    <w:rsid w:val="008B344B"/>
    <w:rsid w:val="008B476D"/>
    <w:rsid w:val="008B54CC"/>
    <w:rsid w:val="008B6923"/>
    <w:rsid w:val="008B6BB5"/>
    <w:rsid w:val="008B7B8C"/>
    <w:rsid w:val="008C0049"/>
    <w:rsid w:val="008C170D"/>
    <w:rsid w:val="008C187C"/>
    <w:rsid w:val="008C2BC2"/>
    <w:rsid w:val="008C6188"/>
    <w:rsid w:val="008D1EC3"/>
    <w:rsid w:val="008D34C5"/>
    <w:rsid w:val="008D7DC1"/>
    <w:rsid w:val="008E03D7"/>
    <w:rsid w:val="008E03EA"/>
    <w:rsid w:val="008E1ACF"/>
    <w:rsid w:val="008E23B6"/>
    <w:rsid w:val="008E23D6"/>
    <w:rsid w:val="008E2AA9"/>
    <w:rsid w:val="008F0649"/>
    <w:rsid w:val="008F10F5"/>
    <w:rsid w:val="008F247E"/>
    <w:rsid w:val="008F2603"/>
    <w:rsid w:val="008F2B6F"/>
    <w:rsid w:val="008F3F41"/>
    <w:rsid w:val="008F48FA"/>
    <w:rsid w:val="008F4A49"/>
    <w:rsid w:val="008F5853"/>
    <w:rsid w:val="008F6A89"/>
    <w:rsid w:val="008F6BF3"/>
    <w:rsid w:val="008F6E93"/>
    <w:rsid w:val="008F7CEF"/>
    <w:rsid w:val="00900C45"/>
    <w:rsid w:val="00900C4D"/>
    <w:rsid w:val="00902F14"/>
    <w:rsid w:val="0090331B"/>
    <w:rsid w:val="00906333"/>
    <w:rsid w:val="00910E98"/>
    <w:rsid w:val="00910F77"/>
    <w:rsid w:val="009138D4"/>
    <w:rsid w:val="009149D6"/>
    <w:rsid w:val="009151DD"/>
    <w:rsid w:val="00915CF4"/>
    <w:rsid w:val="009173D2"/>
    <w:rsid w:val="00920050"/>
    <w:rsid w:val="009249DD"/>
    <w:rsid w:val="009315D4"/>
    <w:rsid w:val="00931656"/>
    <w:rsid w:val="0093265A"/>
    <w:rsid w:val="009356E6"/>
    <w:rsid w:val="009415F3"/>
    <w:rsid w:val="009416C0"/>
    <w:rsid w:val="00941D40"/>
    <w:rsid w:val="00941F1C"/>
    <w:rsid w:val="00944F15"/>
    <w:rsid w:val="00945F97"/>
    <w:rsid w:val="00946E36"/>
    <w:rsid w:val="00947A45"/>
    <w:rsid w:val="00950452"/>
    <w:rsid w:val="00953420"/>
    <w:rsid w:val="00953B64"/>
    <w:rsid w:val="00954D15"/>
    <w:rsid w:val="0095560F"/>
    <w:rsid w:val="009559BE"/>
    <w:rsid w:val="00963EB0"/>
    <w:rsid w:val="009669B0"/>
    <w:rsid w:val="0096764F"/>
    <w:rsid w:val="009704EE"/>
    <w:rsid w:val="00970CAF"/>
    <w:rsid w:val="00974325"/>
    <w:rsid w:val="009759DD"/>
    <w:rsid w:val="00976A73"/>
    <w:rsid w:val="0098013C"/>
    <w:rsid w:val="00980237"/>
    <w:rsid w:val="00980A57"/>
    <w:rsid w:val="00981A4D"/>
    <w:rsid w:val="00982265"/>
    <w:rsid w:val="0098331B"/>
    <w:rsid w:val="00984451"/>
    <w:rsid w:val="00984CE8"/>
    <w:rsid w:val="00985238"/>
    <w:rsid w:val="00986435"/>
    <w:rsid w:val="009917D2"/>
    <w:rsid w:val="009925ED"/>
    <w:rsid w:val="009931DB"/>
    <w:rsid w:val="00993F09"/>
    <w:rsid w:val="00993F6E"/>
    <w:rsid w:val="0099667B"/>
    <w:rsid w:val="00997665"/>
    <w:rsid w:val="009A0311"/>
    <w:rsid w:val="009A2177"/>
    <w:rsid w:val="009A30B4"/>
    <w:rsid w:val="009A3912"/>
    <w:rsid w:val="009A58B5"/>
    <w:rsid w:val="009B0061"/>
    <w:rsid w:val="009B103E"/>
    <w:rsid w:val="009B31CD"/>
    <w:rsid w:val="009B449A"/>
    <w:rsid w:val="009B526C"/>
    <w:rsid w:val="009B568B"/>
    <w:rsid w:val="009B5B9F"/>
    <w:rsid w:val="009B6429"/>
    <w:rsid w:val="009C42CC"/>
    <w:rsid w:val="009C4EA2"/>
    <w:rsid w:val="009C75AA"/>
    <w:rsid w:val="009C7E88"/>
    <w:rsid w:val="009D0DF3"/>
    <w:rsid w:val="009D2707"/>
    <w:rsid w:val="009D5523"/>
    <w:rsid w:val="009D7151"/>
    <w:rsid w:val="009D7933"/>
    <w:rsid w:val="009E2928"/>
    <w:rsid w:val="009F08B1"/>
    <w:rsid w:val="009F1D83"/>
    <w:rsid w:val="009F1E23"/>
    <w:rsid w:val="009F2F02"/>
    <w:rsid w:val="009F34F9"/>
    <w:rsid w:val="009F7035"/>
    <w:rsid w:val="009F7628"/>
    <w:rsid w:val="00A019B7"/>
    <w:rsid w:val="00A02F53"/>
    <w:rsid w:val="00A04224"/>
    <w:rsid w:val="00A070B9"/>
    <w:rsid w:val="00A1024C"/>
    <w:rsid w:val="00A110BA"/>
    <w:rsid w:val="00A12048"/>
    <w:rsid w:val="00A13AB9"/>
    <w:rsid w:val="00A16724"/>
    <w:rsid w:val="00A17529"/>
    <w:rsid w:val="00A17B7D"/>
    <w:rsid w:val="00A20ADD"/>
    <w:rsid w:val="00A20DC0"/>
    <w:rsid w:val="00A20EE6"/>
    <w:rsid w:val="00A215CB"/>
    <w:rsid w:val="00A21682"/>
    <w:rsid w:val="00A22577"/>
    <w:rsid w:val="00A25C7E"/>
    <w:rsid w:val="00A27002"/>
    <w:rsid w:val="00A30A98"/>
    <w:rsid w:val="00A312B2"/>
    <w:rsid w:val="00A31D7B"/>
    <w:rsid w:val="00A35A18"/>
    <w:rsid w:val="00A35E24"/>
    <w:rsid w:val="00A36907"/>
    <w:rsid w:val="00A3775F"/>
    <w:rsid w:val="00A37CE6"/>
    <w:rsid w:val="00A40C11"/>
    <w:rsid w:val="00A41714"/>
    <w:rsid w:val="00A42D0A"/>
    <w:rsid w:val="00A431E9"/>
    <w:rsid w:val="00A477F0"/>
    <w:rsid w:val="00A5175D"/>
    <w:rsid w:val="00A5267D"/>
    <w:rsid w:val="00A5268C"/>
    <w:rsid w:val="00A53A1C"/>
    <w:rsid w:val="00A53F7F"/>
    <w:rsid w:val="00A54DAA"/>
    <w:rsid w:val="00A54F65"/>
    <w:rsid w:val="00A55502"/>
    <w:rsid w:val="00A56645"/>
    <w:rsid w:val="00A56B81"/>
    <w:rsid w:val="00A56EB3"/>
    <w:rsid w:val="00A57AD0"/>
    <w:rsid w:val="00A614DC"/>
    <w:rsid w:val="00A62104"/>
    <w:rsid w:val="00A6289A"/>
    <w:rsid w:val="00A649A5"/>
    <w:rsid w:val="00A67816"/>
    <w:rsid w:val="00A71B9A"/>
    <w:rsid w:val="00A71EE1"/>
    <w:rsid w:val="00A747BF"/>
    <w:rsid w:val="00A824CA"/>
    <w:rsid w:val="00A82EBE"/>
    <w:rsid w:val="00A83C26"/>
    <w:rsid w:val="00A85C04"/>
    <w:rsid w:val="00A86B52"/>
    <w:rsid w:val="00A86E4E"/>
    <w:rsid w:val="00A874E8"/>
    <w:rsid w:val="00A8783E"/>
    <w:rsid w:val="00A912BF"/>
    <w:rsid w:val="00A913ED"/>
    <w:rsid w:val="00A92FC3"/>
    <w:rsid w:val="00A94643"/>
    <w:rsid w:val="00A97E95"/>
    <w:rsid w:val="00AA3FC0"/>
    <w:rsid w:val="00AA4403"/>
    <w:rsid w:val="00AA4435"/>
    <w:rsid w:val="00AA5C56"/>
    <w:rsid w:val="00AA63DC"/>
    <w:rsid w:val="00AA7D25"/>
    <w:rsid w:val="00AA7D60"/>
    <w:rsid w:val="00AB042E"/>
    <w:rsid w:val="00AB05E2"/>
    <w:rsid w:val="00AB3C2D"/>
    <w:rsid w:val="00AB58F1"/>
    <w:rsid w:val="00AB5BBE"/>
    <w:rsid w:val="00AB5DF6"/>
    <w:rsid w:val="00AB66B0"/>
    <w:rsid w:val="00AB7C70"/>
    <w:rsid w:val="00AC180F"/>
    <w:rsid w:val="00AC2194"/>
    <w:rsid w:val="00AC2811"/>
    <w:rsid w:val="00AC4B76"/>
    <w:rsid w:val="00AC5EE5"/>
    <w:rsid w:val="00AC60C9"/>
    <w:rsid w:val="00AC65BE"/>
    <w:rsid w:val="00AD0D1C"/>
    <w:rsid w:val="00AD7B94"/>
    <w:rsid w:val="00AE1470"/>
    <w:rsid w:val="00AE201A"/>
    <w:rsid w:val="00AE2B37"/>
    <w:rsid w:val="00AE2DC9"/>
    <w:rsid w:val="00AE3CB7"/>
    <w:rsid w:val="00AE4450"/>
    <w:rsid w:val="00AE5FE6"/>
    <w:rsid w:val="00AE609D"/>
    <w:rsid w:val="00AE62C0"/>
    <w:rsid w:val="00AE796B"/>
    <w:rsid w:val="00AE7EB2"/>
    <w:rsid w:val="00AF01C3"/>
    <w:rsid w:val="00AF0386"/>
    <w:rsid w:val="00AF064A"/>
    <w:rsid w:val="00AF0B37"/>
    <w:rsid w:val="00AF1A04"/>
    <w:rsid w:val="00AF29AD"/>
    <w:rsid w:val="00AF3469"/>
    <w:rsid w:val="00AF35BE"/>
    <w:rsid w:val="00AF5318"/>
    <w:rsid w:val="00AF5C7C"/>
    <w:rsid w:val="00AF7E31"/>
    <w:rsid w:val="00B03FE1"/>
    <w:rsid w:val="00B04F8A"/>
    <w:rsid w:val="00B05186"/>
    <w:rsid w:val="00B057D7"/>
    <w:rsid w:val="00B07D20"/>
    <w:rsid w:val="00B107DD"/>
    <w:rsid w:val="00B12483"/>
    <w:rsid w:val="00B14230"/>
    <w:rsid w:val="00B16840"/>
    <w:rsid w:val="00B1703A"/>
    <w:rsid w:val="00B20186"/>
    <w:rsid w:val="00B20208"/>
    <w:rsid w:val="00B21325"/>
    <w:rsid w:val="00B22052"/>
    <w:rsid w:val="00B22903"/>
    <w:rsid w:val="00B26D22"/>
    <w:rsid w:val="00B27DEA"/>
    <w:rsid w:val="00B3682C"/>
    <w:rsid w:val="00B37336"/>
    <w:rsid w:val="00B409B9"/>
    <w:rsid w:val="00B40ECA"/>
    <w:rsid w:val="00B430FB"/>
    <w:rsid w:val="00B43314"/>
    <w:rsid w:val="00B44210"/>
    <w:rsid w:val="00B44D3C"/>
    <w:rsid w:val="00B453BC"/>
    <w:rsid w:val="00B46C00"/>
    <w:rsid w:val="00B46EF9"/>
    <w:rsid w:val="00B5067D"/>
    <w:rsid w:val="00B514F2"/>
    <w:rsid w:val="00B5305F"/>
    <w:rsid w:val="00B54D46"/>
    <w:rsid w:val="00B6035D"/>
    <w:rsid w:val="00B60787"/>
    <w:rsid w:val="00B60F00"/>
    <w:rsid w:val="00B63C6B"/>
    <w:rsid w:val="00B65A80"/>
    <w:rsid w:val="00B66D42"/>
    <w:rsid w:val="00B71BD7"/>
    <w:rsid w:val="00B72DAB"/>
    <w:rsid w:val="00B735D1"/>
    <w:rsid w:val="00B75013"/>
    <w:rsid w:val="00B760E2"/>
    <w:rsid w:val="00B76ABD"/>
    <w:rsid w:val="00B80270"/>
    <w:rsid w:val="00B80FB4"/>
    <w:rsid w:val="00B811E1"/>
    <w:rsid w:val="00B834CF"/>
    <w:rsid w:val="00B83677"/>
    <w:rsid w:val="00B85931"/>
    <w:rsid w:val="00B85B70"/>
    <w:rsid w:val="00B90722"/>
    <w:rsid w:val="00B907B7"/>
    <w:rsid w:val="00B91878"/>
    <w:rsid w:val="00B920A8"/>
    <w:rsid w:val="00B923F3"/>
    <w:rsid w:val="00B92A21"/>
    <w:rsid w:val="00B93A07"/>
    <w:rsid w:val="00B95C87"/>
    <w:rsid w:val="00B9637E"/>
    <w:rsid w:val="00B964AE"/>
    <w:rsid w:val="00B96E8A"/>
    <w:rsid w:val="00BA180F"/>
    <w:rsid w:val="00BA29FE"/>
    <w:rsid w:val="00BA39F0"/>
    <w:rsid w:val="00BA669D"/>
    <w:rsid w:val="00BA6A0C"/>
    <w:rsid w:val="00BB443F"/>
    <w:rsid w:val="00BB5805"/>
    <w:rsid w:val="00BC0B28"/>
    <w:rsid w:val="00BC1003"/>
    <w:rsid w:val="00BC1763"/>
    <w:rsid w:val="00BC4320"/>
    <w:rsid w:val="00BC48CA"/>
    <w:rsid w:val="00BD1BD4"/>
    <w:rsid w:val="00BD2EB4"/>
    <w:rsid w:val="00BD37FE"/>
    <w:rsid w:val="00BD4171"/>
    <w:rsid w:val="00BD4BE6"/>
    <w:rsid w:val="00BE016E"/>
    <w:rsid w:val="00BE1789"/>
    <w:rsid w:val="00BE2146"/>
    <w:rsid w:val="00BE2DBC"/>
    <w:rsid w:val="00BE3F98"/>
    <w:rsid w:val="00BE4FFD"/>
    <w:rsid w:val="00BF02F1"/>
    <w:rsid w:val="00BF0C78"/>
    <w:rsid w:val="00BF3CB1"/>
    <w:rsid w:val="00BF6CCF"/>
    <w:rsid w:val="00BF788E"/>
    <w:rsid w:val="00C026FD"/>
    <w:rsid w:val="00C03EA2"/>
    <w:rsid w:val="00C05EBA"/>
    <w:rsid w:val="00C06B18"/>
    <w:rsid w:val="00C11B3C"/>
    <w:rsid w:val="00C15280"/>
    <w:rsid w:val="00C1647E"/>
    <w:rsid w:val="00C20084"/>
    <w:rsid w:val="00C21BB2"/>
    <w:rsid w:val="00C21F64"/>
    <w:rsid w:val="00C22316"/>
    <w:rsid w:val="00C236E3"/>
    <w:rsid w:val="00C24305"/>
    <w:rsid w:val="00C25329"/>
    <w:rsid w:val="00C2713E"/>
    <w:rsid w:val="00C30AB7"/>
    <w:rsid w:val="00C40D39"/>
    <w:rsid w:val="00C425AC"/>
    <w:rsid w:val="00C47F55"/>
    <w:rsid w:val="00C503C9"/>
    <w:rsid w:val="00C50D9E"/>
    <w:rsid w:val="00C51919"/>
    <w:rsid w:val="00C54A06"/>
    <w:rsid w:val="00C54E0A"/>
    <w:rsid w:val="00C55DC4"/>
    <w:rsid w:val="00C55EFB"/>
    <w:rsid w:val="00C56150"/>
    <w:rsid w:val="00C57F6D"/>
    <w:rsid w:val="00C618CB"/>
    <w:rsid w:val="00C63D10"/>
    <w:rsid w:val="00C63D9F"/>
    <w:rsid w:val="00C655FA"/>
    <w:rsid w:val="00C65B46"/>
    <w:rsid w:val="00C65EFD"/>
    <w:rsid w:val="00C66417"/>
    <w:rsid w:val="00C66DBE"/>
    <w:rsid w:val="00C67B79"/>
    <w:rsid w:val="00C67C7C"/>
    <w:rsid w:val="00C7133C"/>
    <w:rsid w:val="00C72885"/>
    <w:rsid w:val="00C72BE8"/>
    <w:rsid w:val="00C73DD3"/>
    <w:rsid w:val="00C740A7"/>
    <w:rsid w:val="00C7451F"/>
    <w:rsid w:val="00C747BF"/>
    <w:rsid w:val="00C75D6E"/>
    <w:rsid w:val="00C76612"/>
    <w:rsid w:val="00C815C1"/>
    <w:rsid w:val="00C82068"/>
    <w:rsid w:val="00C82428"/>
    <w:rsid w:val="00C83601"/>
    <w:rsid w:val="00C85C58"/>
    <w:rsid w:val="00C86AEB"/>
    <w:rsid w:val="00C86B0B"/>
    <w:rsid w:val="00C86C51"/>
    <w:rsid w:val="00C92B6B"/>
    <w:rsid w:val="00C95B5F"/>
    <w:rsid w:val="00C95C66"/>
    <w:rsid w:val="00C96C8F"/>
    <w:rsid w:val="00C978D2"/>
    <w:rsid w:val="00C97939"/>
    <w:rsid w:val="00CA0CA6"/>
    <w:rsid w:val="00CA2C4B"/>
    <w:rsid w:val="00CA30F5"/>
    <w:rsid w:val="00CA3DB9"/>
    <w:rsid w:val="00CA7D21"/>
    <w:rsid w:val="00CB1063"/>
    <w:rsid w:val="00CB19EC"/>
    <w:rsid w:val="00CB1D9E"/>
    <w:rsid w:val="00CB5580"/>
    <w:rsid w:val="00CB6639"/>
    <w:rsid w:val="00CB7337"/>
    <w:rsid w:val="00CB73B3"/>
    <w:rsid w:val="00CC1A31"/>
    <w:rsid w:val="00CC5099"/>
    <w:rsid w:val="00CC5C48"/>
    <w:rsid w:val="00CD085A"/>
    <w:rsid w:val="00CD1B70"/>
    <w:rsid w:val="00CD309A"/>
    <w:rsid w:val="00CD44A0"/>
    <w:rsid w:val="00CD4E3E"/>
    <w:rsid w:val="00CD57DB"/>
    <w:rsid w:val="00CE029C"/>
    <w:rsid w:val="00CE0301"/>
    <w:rsid w:val="00CE3C7E"/>
    <w:rsid w:val="00CE56EE"/>
    <w:rsid w:val="00CE629B"/>
    <w:rsid w:val="00CE671F"/>
    <w:rsid w:val="00CF1E19"/>
    <w:rsid w:val="00CF1E31"/>
    <w:rsid w:val="00CF37E8"/>
    <w:rsid w:val="00CF6E1D"/>
    <w:rsid w:val="00CF70EA"/>
    <w:rsid w:val="00CF7B61"/>
    <w:rsid w:val="00D01CED"/>
    <w:rsid w:val="00D0360E"/>
    <w:rsid w:val="00D04EA5"/>
    <w:rsid w:val="00D0583A"/>
    <w:rsid w:val="00D05EED"/>
    <w:rsid w:val="00D06456"/>
    <w:rsid w:val="00D065EF"/>
    <w:rsid w:val="00D075E1"/>
    <w:rsid w:val="00D10074"/>
    <w:rsid w:val="00D1353C"/>
    <w:rsid w:val="00D14147"/>
    <w:rsid w:val="00D14904"/>
    <w:rsid w:val="00D173F5"/>
    <w:rsid w:val="00D17B1E"/>
    <w:rsid w:val="00D213A6"/>
    <w:rsid w:val="00D2324C"/>
    <w:rsid w:val="00D23C31"/>
    <w:rsid w:val="00D261C3"/>
    <w:rsid w:val="00D26F29"/>
    <w:rsid w:val="00D27507"/>
    <w:rsid w:val="00D27FD9"/>
    <w:rsid w:val="00D32361"/>
    <w:rsid w:val="00D33DD4"/>
    <w:rsid w:val="00D34352"/>
    <w:rsid w:val="00D379A3"/>
    <w:rsid w:val="00D42568"/>
    <w:rsid w:val="00D4333A"/>
    <w:rsid w:val="00D43761"/>
    <w:rsid w:val="00D46562"/>
    <w:rsid w:val="00D54F11"/>
    <w:rsid w:val="00D55206"/>
    <w:rsid w:val="00D56680"/>
    <w:rsid w:val="00D56E5B"/>
    <w:rsid w:val="00D64983"/>
    <w:rsid w:val="00D64A2D"/>
    <w:rsid w:val="00D6727A"/>
    <w:rsid w:val="00D67B19"/>
    <w:rsid w:val="00D7055E"/>
    <w:rsid w:val="00D7072D"/>
    <w:rsid w:val="00D71278"/>
    <w:rsid w:val="00D7178E"/>
    <w:rsid w:val="00D7334E"/>
    <w:rsid w:val="00D74803"/>
    <w:rsid w:val="00D7569E"/>
    <w:rsid w:val="00D75EB4"/>
    <w:rsid w:val="00D76644"/>
    <w:rsid w:val="00D7789C"/>
    <w:rsid w:val="00D8059F"/>
    <w:rsid w:val="00D80C2B"/>
    <w:rsid w:val="00D81536"/>
    <w:rsid w:val="00D8355C"/>
    <w:rsid w:val="00D83935"/>
    <w:rsid w:val="00D83EB4"/>
    <w:rsid w:val="00D85816"/>
    <w:rsid w:val="00D859A3"/>
    <w:rsid w:val="00D85E33"/>
    <w:rsid w:val="00D87376"/>
    <w:rsid w:val="00D9072A"/>
    <w:rsid w:val="00D91B53"/>
    <w:rsid w:val="00D9315C"/>
    <w:rsid w:val="00D94DE3"/>
    <w:rsid w:val="00D953AD"/>
    <w:rsid w:val="00D95F48"/>
    <w:rsid w:val="00D97AB4"/>
    <w:rsid w:val="00D97D56"/>
    <w:rsid w:val="00DA1029"/>
    <w:rsid w:val="00DA1D0F"/>
    <w:rsid w:val="00DA32F9"/>
    <w:rsid w:val="00DA61A1"/>
    <w:rsid w:val="00DA6A9C"/>
    <w:rsid w:val="00DA7304"/>
    <w:rsid w:val="00DA7AE2"/>
    <w:rsid w:val="00DB0995"/>
    <w:rsid w:val="00DB0B25"/>
    <w:rsid w:val="00DB0CC0"/>
    <w:rsid w:val="00DB1D49"/>
    <w:rsid w:val="00DB1FFB"/>
    <w:rsid w:val="00DB2C6D"/>
    <w:rsid w:val="00DB7632"/>
    <w:rsid w:val="00DC1E46"/>
    <w:rsid w:val="00DC2519"/>
    <w:rsid w:val="00DC2F6C"/>
    <w:rsid w:val="00DC6692"/>
    <w:rsid w:val="00DC6EF8"/>
    <w:rsid w:val="00DC7F02"/>
    <w:rsid w:val="00DD0E23"/>
    <w:rsid w:val="00DD14BF"/>
    <w:rsid w:val="00DD18F1"/>
    <w:rsid w:val="00DD2313"/>
    <w:rsid w:val="00DD39F9"/>
    <w:rsid w:val="00DD3BCC"/>
    <w:rsid w:val="00DD422B"/>
    <w:rsid w:val="00DD50A1"/>
    <w:rsid w:val="00DD572C"/>
    <w:rsid w:val="00DD5D0A"/>
    <w:rsid w:val="00DD5ED1"/>
    <w:rsid w:val="00DD63E6"/>
    <w:rsid w:val="00DD65A9"/>
    <w:rsid w:val="00DD721B"/>
    <w:rsid w:val="00DD73A0"/>
    <w:rsid w:val="00DD73C2"/>
    <w:rsid w:val="00DD7EF9"/>
    <w:rsid w:val="00DE3C06"/>
    <w:rsid w:val="00DE63C9"/>
    <w:rsid w:val="00DE6972"/>
    <w:rsid w:val="00DF14B9"/>
    <w:rsid w:val="00DF27F4"/>
    <w:rsid w:val="00DF34CF"/>
    <w:rsid w:val="00DF3AF9"/>
    <w:rsid w:val="00DF479C"/>
    <w:rsid w:val="00DF7A84"/>
    <w:rsid w:val="00DFA930"/>
    <w:rsid w:val="00E00964"/>
    <w:rsid w:val="00E014A4"/>
    <w:rsid w:val="00E01A2D"/>
    <w:rsid w:val="00E01E35"/>
    <w:rsid w:val="00E04AB0"/>
    <w:rsid w:val="00E04C11"/>
    <w:rsid w:val="00E050A5"/>
    <w:rsid w:val="00E0643A"/>
    <w:rsid w:val="00E06D2A"/>
    <w:rsid w:val="00E10C43"/>
    <w:rsid w:val="00E10F3D"/>
    <w:rsid w:val="00E120DF"/>
    <w:rsid w:val="00E13A3B"/>
    <w:rsid w:val="00E13CE0"/>
    <w:rsid w:val="00E1457C"/>
    <w:rsid w:val="00E1515C"/>
    <w:rsid w:val="00E15B96"/>
    <w:rsid w:val="00E1606B"/>
    <w:rsid w:val="00E160F4"/>
    <w:rsid w:val="00E179BB"/>
    <w:rsid w:val="00E208DA"/>
    <w:rsid w:val="00E21127"/>
    <w:rsid w:val="00E2546A"/>
    <w:rsid w:val="00E270CC"/>
    <w:rsid w:val="00E3241D"/>
    <w:rsid w:val="00E35B17"/>
    <w:rsid w:val="00E366DB"/>
    <w:rsid w:val="00E36919"/>
    <w:rsid w:val="00E40A8C"/>
    <w:rsid w:val="00E40DC7"/>
    <w:rsid w:val="00E42838"/>
    <w:rsid w:val="00E45834"/>
    <w:rsid w:val="00E45BF1"/>
    <w:rsid w:val="00E518C3"/>
    <w:rsid w:val="00E5239A"/>
    <w:rsid w:val="00E56313"/>
    <w:rsid w:val="00E56EBE"/>
    <w:rsid w:val="00E57F0F"/>
    <w:rsid w:val="00E624D0"/>
    <w:rsid w:val="00E62B0B"/>
    <w:rsid w:val="00E62EA0"/>
    <w:rsid w:val="00E6312F"/>
    <w:rsid w:val="00E66957"/>
    <w:rsid w:val="00E70D0C"/>
    <w:rsid w:val="00E728C2"/>
    <w:rsid w:val="00E75203"/>
    <w:rsid w:val="00E76055"/>
    <w:rsid w:val="00E80B27"/>
    <w:rsid w:val="00E8128D"/>
    <w:rsid w:val="00E81A9A"/>
    <w:rsid w:val="00E83965"/>
    <w:rsid w:val="00E843B6"/>
    <w:rsid w:val="00E85042"/>
    <w:rsid w:val="00E9617A"/>
    <w:rsid w:val="00E96BDA"/>
    <w:rsid w:val="00E97409"/>
    <w:rsid w:val="00EA0412"/>
    <w:rsid w:val="00EA121D"/>
    <w:rsid w:val="00EA1E8F"/>
    <w:rsid w:val="00EA36F7"/>
    <w:rsid w:val="00EA38D2"/>
    <w:rsid w:val="00EA597C"/>
    <w:rsid w:val="00EA697D"/>
    <w:rsid w:val="00EA73F8"/>
    <w:rsid w:val="00EB0C85"/>
    <w:rsid w:val="00EB21C3"/>
    <w:rsid w:val="00EB27FC"/>
    <w:rsid w:val="00EB2FAF"/>
    <w:rsid w:val="00EB31FA"/>
    <w:rsid w:val="00EB328E"/>
    <w:rsid w:val="00EB3C59"/>
    <w:rsid w:val="00EC2AEA"/>
    <w:rsid w:val="00EC331C"/>
    <w:rsid w:val="00EC4D9F"/>
    <w:rsid w:val="00EC504F"/>
    <w:rsid w:val="00EC5F4F"/>
    <w:rsid w:val="00EC75A5"/>
    <w:rsid w:val="00ED034A"/>
    <w:rsid w:val="00ED0C05"/>
    <w:rsid w:val="00ED1793"/>
    <w:rsid w:val="00ED227E"/>
    <w:rsid w:val="00ED2C5A"/>
    <w:rsid w:val="00ED5B98"/>
    <w:rsid w:val="00ED659A"/>
    <w:rsid w:val="00ED6DD6"/>
    <w:rsid w:val="00ED7342"/>
    <w:rsid w:val="00EE208B"/>
    <w:rsid w:val="00EE208C"/>
    <w:rsid w:val="00EE234C"/>
    <w:rsid w:val="00EE49DE"/>
    <w:rsid w:val="00EE52CF"/>
    <w:rsid w:val="00EE6337"/>
    <w:rsid w:val="00EE6D21"/>
    <w:rsid w:val="00EE6FA2"/>
    <w:rsid w:val="00EE7628"/>
    <w:rsid w:val="00EF03B1"/>
    <w:rsid w:val="00EF1878"/>
    <w:rsid w:val="00EF1BD8"/>
    <w:rsid w:val="00EF42F9"/>
    <w:rsid w:val="00EF499F"/>
    <w:rsid w:val="00EF57D9"/>
    <w:rsid w:val="00EF5F04"/>
    <w:rsid w:val="00EF62DB"/>
    <w:rsid w:val="00F011C7"/>
    <w:rsid w:val="00F01775"/>
    <w:rsid w:val="00F031AA"/>
    <w:rsid w:val="00F04689"/>
    <w:rsid w:val="00F05D52"/>
    <w:rsid w:val="00F06E24"/>
    <w:rsid w:val="00F077DA"/>
    <w:rsid w:val="00F1071C"/>
    <w:rsid w:val="00F13A51"/>
    <w:rsid w:val="00F13FDF"/>
    <w:rsid w:val="00F14F15"/>
    <w:rsid w:val="00F1623C"/>
    <w:rsid w:val="00F17C23"/>
    <w:rsid w:val="00F17EFA"/>
    <w:rsid w:val="00F2273B"/>
    <w:rsid w:val="00F23097"/>
    <w:rsid w:val="00F248EB"/>
    <w:rsid w:val="00F24AF7"/>
    <w:rsid w:val="00F2520E"/>
    <w:rsid w:val="00F278FE"/>
    <w:rsid w:val="00F27933"/>
    <w:rsid w:val="00F30C32"/>
    <w:rsid w:val="00F32EF4"/>
    <w:rsid w:val="00F337DD"/>
    <w:rsid w:val="00F33AB2"/>
    <w:rsid w:val="00F3453B"/>
    <w:rsid w:val="00F360CF"/>
    <w:rsid w:val="00F40671"/>
    <w:rsid w:val="00F40D2F"/>
    <w:rsid w:val="00F41E19"/>
    <w:rsid w:val="00F42F91"/>
    <w:rsid w:val="00F43BAB"/>
    <w:rsid w:val="00F5363A"/>
    <w:rsid w:val="00F539C3"/>
    <w:rsid w:val="00F57F26"/>
    <w:rsid w:val="00F600B6"/>
    <w:rsid w:val="00F61556"/>
    <w:rsid w:val="00F6157C"/>
    <w:rsid w:val="00F61631"/>
    <w:rsid w:val="00F64124"/>
    <w:rsid w:val="00F64C40"/>
    <w:rsid w:val="00F65000"/>
    <w:rsid w:val="00F65304"/>
    <w:rsid w:val="00F70579"/>
    <w:rsid w:val="00F7162A"/>
    <w:rsid w:val="00F75947"/>
    <w:rsid w:val="00F75C12"/>
    <w:rsid w:val="00F76588"/>
    <w:rsid w:val="00F81A6C"/>
    <w:rsid w:val="00F82551"/>
    <w:rsid w:val="00F83519"/>
    <w:rsid w:val="00F858A7"/>
    <w:rsid w:val="00F85E51"/>
    <w:rsid w:val="00F87A55"/>
    <w:rsid w:val="00F91306"/>
    <w:rsid w:val="00F920B7"/>
    <w:rsid w:val="00F96077"/>
    <w:rsid w:val="00F96276"/>
    <w:rsid w:val="00F975D3"/>
    <w:rsid w:val="00FA0E0C"/>
    <w:rsid w:val="00FA3312"/>
    <w:rsid w:val="00FA35DE"/>
    <w:rsid w:val="00FA3CC4"/>
    <w:rsid w:val="00FA4DF4"/>
    <w:rsid w:val="00FA6C00"/>
    <w:rsid w:val="00FA6E96"/>
    <w:rsid w:val="00FB1E34"/>
    <w:rsid w:val="00FB21BA"/>
    <w:rsid w:val="00FB3BB9"/>
    <w:rsid w:val="00FB5C97"/>
    <w:rsid w:val="00FC4A16"/>
    <w:rsid w:val="00FD14FF"/>
    <w:rsid w:val="00FD1795"/>
    <w:rsid w:val="00FD23DC"/>
    <w:rsid w:val="00FD31B4"/>
    <w:rsid w:val="00FD56BF"/>
    <w:rsid w:val="00FD5932"/>
    <w:rsid w:val="00FD7721"/>
    <w:rsid w:val="00FE0AED"/>
    <w:rsid w:val="00FE3E39"/>
    <w:rsid w:val="00FE63FD"/>
    <w:rsid w:val="00FF0008"/>
    <w:rsid w:val="00FF0963"/>
    <w:rsid w:val="00FF309B"/>
    <w:rsid w:val="00FF4659"/>
    <w:rsid w:val="00FF7FC2"/>
    <w:rsid w:val="01122CB6"/>
    <w:rsid w:val="01240E94"/>
    <w:rsid w:val="015790DF"/>
    <w:rsid w:val="018172B0"/>
    <w:rsid w:val="0199A33E"/>
    <w:rsid w:val="01A8F6B7"/>
    <w:rsid w:val="01AC5DEF"/>
    <w:rsid w:val="01B683B7"/>
    <w:rsid w:val="01C91D2E"/>
    <w:rsid w:val="01D53259"/>
    <w:rsid w:val="01DAAEFF"/>
    <w:rsid w:val="01F89EDF"/>
    <w:rsid w:val="020102D9"/>
    <w:rsid w:val="023C1495"/>
    <w:rsid w:val="026DFD07"/>
    <w:rsid w:val="0275475D"/>
    <w:rsid w:val="027D9073"/>
    <w:rsid w:val="02CAF64A"/>
    <w:rsid w:val="02EA2C30"/>
    <w:rsid w:val="0307C454"/>
    <w:rsid w:val="032430C0"/>
    <w:rsid w:val="0359AD1A"/>
    <w:rsid w:val="036A1246"/>
    <w:rsid w:val="039C505F"/>
    <w:rsid w:val="04132726"/>
    <w:rsid w:val="041BB9B6"/>
    <w:rsid w:val="04309C85"/>
    <w:rsid w:val="0451A555"/>
    <w:rsid w:val="047B9E6F"/>
    <w:rsid w:val="04938F35"/>
    <w:rsid w:val="04D83B41"/>
    <w:rsid w:val="04E09779"/>
    <w:rsid w:val="04E6CAC4"/>
    <w:rsid w:val="04F63A07"/>
    <w:rsid w:val="05181994"/>
    <w:rsid w:val="05258040"/>
    <w:rsid w:val="05262974"/>
    <w:rsid w:val="05366094"/>
    <w:rsid w:val="0538255D"/>
    <w:rsid w:val="056A5ACB"/>
    <w:rsid w:val="056B4D5D"/>
    <w:rsid w:val="058967A3"/>
    <w:rsid w:val="05978330"/>
    <w:rsid w:val="05B71758"/>
    <w:rsid w:val="05C2C88E"/>
    <w:rsid w:val="060DD9F6"/>
    <w:rsid w:val="06388E3F"/>
    <w:rsid w:val="065F24C6"/>
    <w:rsid w:val="0667850B"/>
    <w:rsid w:val="069DCDC6"/>
    <w:rsid w:val="06AF65DD"/>
    <w:rsid w:val="06B84253"/>
    <w:rsid w:val="06F526C2"/>
    <w:rsid w:val="06FC6256"/>
    <w:rsid w:val="071A04CE"/>
    <w:rsid w:val="077DD3FA"/>
    <w:rsid w:val="0785CD5B"/>
    <w:rsid w:val="078DF375"/>
    <w:rsid w:val="07BE9332"/>
    <w:rsid w:val="07C38222"/>
    <w:rsid w:val="07DD0833"/>
    <w:rsid w:val="07F04FCF"/>
    <w:rsid w:val="08CCF8B6"/>
    <w:rsid w:val="0916E4C2"/>
    <w:rsid w:val="091E9A16"/>
    <w:rsid w:val="092B21B3"/>
    <w:rsid w:val="09394902"/>
    <w:rsid w:val="093E4F24"/>
    <w:rsid w:val="09417691"/>
    <w:rsid w:val="0945C863"/>
    <w:rsid w:val="09670058"/>
    <w:rsid w:val="097513B9"/>
    <w:rsid w:val="09CBAAEF"/>
    <w:rsid w:val="09FF10A8"/>
    <w:rsid w:val="0A137B31"/>
    <w:rsid w:val="0A160C75"/>
    <w:rsid w:val="0A49CF8C"/>
    <w:rsid w:val="0A5FC6A4"/>
    <w:rsid w:val="0A6A6B79"/>
    <w:rsid w:val="0A6E2956"/>
    <w:rsid w:val="0A9EA464"/>
    <w:rsid w:val="0ABC0263"/>
    <w:rsid w:val="0AD57EFB"/>
    <w:rsid w:val="0AE36296"/>
    <w:rsid w:val="0AEC60B3"/>
    <w:rsid w:val="0B218DB5"/>
    <w:rsid w:val="0B234E29"/>
    <w:rsid w:val="0B23C90F"/>
    <w:rsid w:val="0B459593"/>
    <w:rsid w:val="0B6BC94D"/>
    <w:rsid w:val="0B8DD87C"/>
    <w:rsid w:val="0B9A779B"/>
    <w:rsid w:val="0BAA8CB5"/>
    <w:rsid w:val="0BE2C0AE"/>
    <w:rsid w:val="0BF49C24"/>
    <w:rsid w:val="0BF4B7AB"/>
    <w:rsid w:val="0BF59087"/>
    <w:rsid w:val="0C01C96B"/>
    <w:rsid w:val="0C02E50F"/>
    <w:rsid w:val="0C05B763"/>
    <w:rsid w:val="0C0DA33E"/>
    <w:rsid w:val="0C0E272F"/>
    <w:rsid w:val="0C2CAC2F"/>
    <w:rsid w:val="0C5B0E22"/>
    <w:rsid w:val="0C7F674C"/>
    <w:rsid w:val="0CE40D64"/>
    <w:rsid w:val="0CFF8986"/>
    <w:rsid w:val="0D1B11F9"/>
    <w:rsid w:val="0D2D6C4E"/>
    <w:rsid w:val="0DB92C60"/>
    <w:rsid w:val="0DFBC17D"/>
    <w:rsid w:val="0E21AD45"/>
    <w:rsid w:val="0E3A717B"/>
    <w:rsid w:val="0E43D928"/>
    <w:rsid w:val="0E5BF574"/>
    <w:rsid w:val="0E7D3655"/>
    <w:rsid w:val="0E965E56"/>
    <w:rsid w:val="0EA0570B"/>
    <w:rsid w:val="0EC1078F"/>
    <w:rsid w:val="0EC9B09D"/>
    <w:rsid w:val="0ED5F462"/>
    <w:rsid w:val="0EEBC586"/>
    <w:rsid w:val="0F0DA610"/>
    <w:rsid w:val="0F4B37A2"/>
    <w:rsid w:val="0F56A9B4"/>
    <w:rsid w:val="0F9F5001"/>
    <w:rsid w:val="0FE7970F"/>
    <w:rsid w:val="1029C441"/>
    <w:rsid w:val="1043EEF8"/>
    <w:rsid w:val="1073C21B"/>
    <w:rsid w:val="10A16963"/>
    <w:rsid w:val="10A77AE0"/>
    <w:rsid w:val="10C0C778"/>
    <w:rsid w:val="10E4EF81"/>
    <w:rsid w:val="10F9C9FF"/>
    <w:rsid w:val="110B6FCD"/>
    <w:rsid w:val="116EA644"/>
    <w:rsid w:val="11909C96"/>
    <w:rsid w:val="11986D23"/>
    <w:rsid w:val="11AEA7A6"/>
    <w:rsid w:val="11DB5E79"/>
    <w:rsid w:val="1204A5EB"/>
    <w:rsid w:val="121BE6FE"/>
    <w:rsid w:val="123BE4C7"/>
    <w:rsid w:val="1248E6E4"/>
    <w:rsid w:val="1254A6DE"/>
    <w:rsid w:val="12919D5B"/>
    <w:rsid w:val="12ACE6CD"/>
    <w:rsid w:val="12BC7B7B"/>
    <w:rsid w:val="12CE17FB"/>
    <w:rsid w:val="1330CA52"/>
    <w:rsid w:val="1363B961"/>
    <w:rsid w:val="136EDA75"/>
    <w:rsid w:val="137F3930"/>
    <w:rsid w:val="13A0D7CE"/>
    <w:rsid w:val="13D5601E"/>
    <w:rsid w:val="1421A4B7"/>
    <w:rsid w:val="1469E697"/>
    <w:rsid w:val="1474C190"/>
    <w:rsid w:val="14774033"/>
    <w:rsid w:val="147D1FB5"/>
    <w:rsid w:val="14B0EDB4"/>
    <w:rsid w:val="14EBC514"/>
    <w:rsid w:val="14F21A64"/>
    <w:rsid w:val="14F6AC56"/>
    <w:rsid w:val="1508E960"/>
    <w:rsid w:val="152828CF"/>
    <w:rsid w:val="15556ABA"/>
    <w:rsid w:val="156C4F61"/>
    <w:rsid w:val="157BD057"/>
    <w:rsid w:val="15A1FBEF"/>
    <w:rsid w:val="15D980B4"/>
    <w:rsid w:val="15E4C66A"/>
    <w:rsid w:val="161091F1"/>
    <w:rsid w:val="16115C4B"/>
    <w:rsid w:val="16BB1E02"/>
    <w:rsid w:val="16F2FD45"/>
    <w:rsid w:val="1714085B"/>
    <w:rsid w:val="17195912"/>
    <w:rsid w:val="17299A5F"/>
    <w:rsid w:val="173C525F"/>
    <w:rsid w:val="1754086C"/>
    <w:rsid w:val="1758436B"/>
    <w:rsid w:val="176953E0"/>
    <w:rsid w:val="1792A965"/>
    <w:rsid w:val="17ABAB65"/>
    <w:rsid w:val="17AF2FE3"/>
    <w:rsid w:val="17C66FF2"/>
    <w:rsid w:val="17E882E3"/>
    <w:rsid w:val="17F6EB54"/>
    <w:rsid w:val="17FD06E9"/>
    <w:rsid w:val="189AB662"/>
    <w:rsid w:val="189D8287"/>
    <w:rsid w:val="18E32A15"/>
    <w:rsid w:val="18EC4D75"/>
    <w:rsid w:val="19529779"/>
    <w:rsid w:val="1967A244"/>
    <w:rsid w:val="197D2AEE"/>
    <w:rsid w:val="198E7238"/>
    <w:rsid w:val="19B7FD0B"/>
    <w:rsid w:val="19C013A6"/>
    <w:rsid w:val="19CD2863"/>
    <w:rsid w:val="19DA4976"/>
    <w:rsid w:val="1A310702"/>
    <w:rsid w:val="1A403AC4"/>
    <w:rsid w:val="1A5AD846"/>
    <w:rsid w:val="1A83416F"/>
    <w:rsid w:val="1A86DA67"/>
    <w:rsid w:val="1A8FE42D"/>
    <w:rsid w:val="1A936303"/>
    <w:rsid w:val="1AAC0709"/>
    <w:rsid w:val="1AE386F7"/>
    <w:rsid w:val="1B28EBB0"/>
    <w:rsid w:val="1B37F19B"/>
    <w:rsid w:val="1B6A647E"/>
    <w:rsid w:val="1BB204DA"/>
    <w:rsid w:val="1BC9E035"/>
    <w:rsid w:val="1BF706DE"/>
    <w:rsid w:val="1C191356"/>
    <w:rsid w:val="1C21473A"/>
    <w:rsid w:val="1C259DEC"/>
    <w:rsid w:val="1C4D0188"/>
    <w:rsid w:val="1C770676"/>
    <w:rsid w:val="1C836CAC"/>
    <w:rsid w:val="1C839327"/>
    <w:rsid w:val="1C8B8FD2"/>
    <w:rsid w:val="1C938CEF"/>
    <w:rsid w:val="1CEC18D1"/>
    <w:rsid w:val="1D16157C"/>
    <w:rsid w:val="1D459527"/>
    <w:rsid w:val="1D48D03B"/>
    <w:rsid w:val="1D4D7896"/>
    <w:rsid w:val="1D51595D"/>
    <w:rsid w:val="1D871898"/>
    <w:rsid w:val="1D993F24"/>
    <w:rsid w:val="1DE4C832"/>
    <w:rsid w:val="1DEFA342"/>
    <w:rsid w:val="1E08D007"/>
    <w:rsid w:val="1E32AA44"/>
    <w:rsid w:val="1E711604"/>
    <w:rsid w:val="1E8490A7"/>
    <w:rsid w:val="1E8C62B2"/>
    <w:rsid w:val="1EAEEA98"/>
    <w:rsid w:val="1EBE9560"/>
    <w:rsid w:val="1EE46185"/>
    <w:rsid w:val="1F0CF75B"/>
    <w:rsid w:val="1F1F7D34"/>
    <w:rsid w:val="1F2B2FDB"/>
    <w:rsid w:val="1F324EB5"/>
    <w:rsid w:val="1F5D3EAE"/>
    <w:rsid w:val="1F78381F"/>
    <w:rsid w:val="1F8FD05A"/>
    <w:rsid w:val="1FA85A2C"/>
    <w:rsid w:val="1FADA1BA"/>
    <w:rsid w:val="1FC84B73"/>
    <w:rsid w:val="2013A0F9"/>
    <w:rsid w:val="201B9186"/>
    <w:rsid w:val="2045453C"/>
    <w:rsid w:val="2055B2AB"/>
    <w:rsid w:val="205A12C2"/>
    <w:rsid w:val="205B9E34"/>
    <w:rsid w:val="20694CB1"/>
    <w:rsid w:val="206E5DE7"/>
    <w:rsid w:val="20948D70"/>
    <w:rsid w:val="20CAE25A"/>
    <w:rsid w:val="20CB0A8F"/>
    <w:rsid w:val="20F35AD7"/>
    <w:rsid w:val="2149721B"/>
    <w:rsid w:val="2159FDD3"/>
    <w:rsid w:val="215A0D14"/>
    <w:rsid w:val="218450A1"/>
    <w:rsid w:val="21A57615"/>
    <w:rsid w:val="21B0BF4C"/>
    <w:rsid w:val="21CBBC1F"/>
    <w:rsid w:val="21F97ED7"/>
    <w:rsid w:val="223C5613"/>
    <w:rsid w:val="224EBED2"/>
    <w:rsid w:val="2261D50F"/>
    <w:rsid w:val="22646366"/>
    <w:rsid w:val="22716EDC"/>
    <w:rsid w:val="2286781A"/>
    <w:rsid w:val="22A0C08C"/>
    <w:rsid w:val="22C9A0E1"/>
    <w:rsid w:val="2308D8D8"/>
    <w:rsid w:val="2324B7A8"/>
    <w:rsid w:val="2364995C"/>
    <w:rsid w:val="23757663"/>
    <w:rsid w:val="237946EE"/>
    <w:rsid w:val="238281FD"/>
    <w:rsid w:val="23B2921D"/>
    <w:rsid w:val="23D60EDE"/>
    <w:rsid w:val="24D679C0"/>
    <w:rsid w:val="2523D9FA"/>
    <w:rsid w:val="256FB516"/>
    <w:rsid w:val="2575965B"/>
    <w:rsid w:val="25763DE0"/>
    <w:rsid w:val="258A875B"/>
    <w:rsid w:val="258DDDEC"/>
    <w:rsid w:val="25AF96ED"/>
    <w:rsid w:val="25F65E3A"/>
    <w:rsid w:val="267D7359"/>
    <w:rsid w:val="26A0E370"/>
    <w:rsid w:val="26A93BA4"/>
    <w:rsid w:val="26E35465"/>
    <w:rsid w:val="26F61B97"/>
    <w:rsid w:val="27213D31"/>
    <w:rsid w:val="273930C2"/>
    <w:rsid w:val="273E688E"/>
    <w:rsid w:val="2756BF30"/>
    <w:rsid w:val="276DF476"/>
    <w:rsid w:val="27856EF1"/>
    <w:rsid w:val="279906D7"/>
    <w:rsid w:val="27B8B659"/>
    <w:rsid w:val="27E28748"/>
    <w:rsid w:val="2829018E"/>
    <w:rsid w:val="286E517D"/>
    <w:rsid w:val="28B14D33"/>
    <w:rsid w:val="28D70306"/>
    <w:rsid w:val="28E11BE0"/>
    <w:rsid w:val="28F269A0"/>
    <w:rsid w:val="28FDA844"/>
    <w:rsid w:val="294D16E7"/>
    <w:rsid w:val="294FF57D"/>
    <w:rsid w:val="297E9659"/>
    <w:rsid w:val="29936248"/>
    <w:rsid w:val="29955657"/>
    <w:rsid w:val="299F8B74"/>
    <w:rsid w:val="29BC0B06"/>
    <w:rsid w:val="29E0CCA8"/>
    <w:rsid w:val="2A12DD58"/>
    <w:rsid w:val="2A338230"/>
    <w:rsid w:val="2A439ED2"/>
    <w:rsid w:val="2A4C262F"/>
    <w:rsid w:val="2A9444E5"/>
    <w:rsid w:val="2ABEE3EE"/>
    <w:rsid w:val="2ACADC79"/>
    <w:rsid w:val="2AF3377E"/>
    <w:rsid w:val="2AF9964E"/>
    <w:rsid w:val="2B1ED52B"/>
    <w:rsid w:val="2B314D7A"/>
    <w:rsid w:val="2B3BE6A5"/>
    <w:rsid w:val="2B579006"/>
    <w:rsid w:val="2B588B47"/>
    <w:rsid w:val="2B8A7963"/>
    <w:rsid w:val="2B8FDC65"/>
    <w:rsid w:val="2BBABA92"/>
    <w:rsid w:val="2BE4D7DF"/>
    <w:rsid w:val="2BFCD5D2"/>
    <w:rsid w:val="2C5117B4"/>
    <w:rsid w:val="2C5F796C"/>
    <w:rsid w:val="2C87A7EC"/>
    <w:rsid w:val="2CAB95C4"/>
    <w:rsid w:val="2CCAA32B"/>
    <w:rsid w:val="2CCB0A4E"/>
    <w:rsid w:val="2CDDF43D"/>
    <w:rsid w:val="2D16896C"/>
    <w:rsid w:val="2D4DAC6C"/>
    <w:rsid w:val="2D661B81"/>
    <w:rsid w:val="2D77A802"/>
    <w:rsid w:val="2D898E28"/>
    <w:rsid w:val="2D9C533F"/>
    <w:rsid w:val="2DA4B2AD"/>
    <w:rsid w:val="2E19E062"/>
    <w:rsid w:val="2E1FBCFC"/>
    <w:rsid w:val="2E27B625"/>
    <w:rsid w:val="2E6F8310"/>
    <w:rsid w:val="2E795A7D"/>
    <w:rsid w:val="2E7F3557"/>
    <w:rsid w:val="2E9794FA"/>
    <w:rsid w:val="2EA2AB19"/>
    <w:rsid w:val="2EADE52F"/>
    <w:rsid w:val="2ED573A5"/>
    <w:rsid w:val="2EE64E7B"/>
    <w:rsid w:val="2F18E930"/>
    <w:rsid w:val="2F3E8ED3"/>
    <w:rsid w:val="2F5CDD31"/>
    <w:rsid w:val="2F62A66A"/>
    <w:rsid w:val="2F735E4E"/>
    <w:rsid w:val="2F79065B"/>
    <w:rsid w:val="2F7A927E"/>
    <w:rsid w:val="2FA7D74F"/>
    <w:rsid w:val="2FF7DA16"/>
    <w:rsid w:val="3014449C"/>
    <w:rsid w:val="30F70644"/>
    <w:rsid w:val="31079A79"/>
    <w:rsid w:val="310C0990"/>
    <w:rsid w:val="3111A9ED"/>
    <w:rsid w:val="31135B55"/>
    <w:rsid w:val="311E94C1"/>
    <w:rsid w:val="3120EC86"/>
    <w:rsid w:val="3128D12E"/>
    <w:rsid w:val="313603F9"/>
    <w:rsid w:val="313CEC2D"/>
    <w:rsid w:val="313E749E"/>
    <w:rsid w:val="31439B6C"/>
    <w:rsid w:val="31ED1907"/>
    <w:rsid w:val="31F95D7E"/>
    <w:rsid w:val="31FA3209"/>
    <w:rsid w:val="31FE954E"/>
    <w:rsid w:val="322190D9"/>
    <w:rsid w:val="3245FA8A"/>
    <w:rsid w:val="324B46F8"/>
    <w:rsid w:val="3250B5DB"/>
    <w:rsid w:val="3276DA66"/>
    <w:rsid w:val="32A489DA"/>
    <w:rsid w:val="32C4CA91"/>
    <w:rsid w:val="32D9D608"/>
    <w:rsid w:val="32E4165F"/>
    <w:rsid w:val="330B5754"/>
    <w:rsid w:val="333390FB"/>
    <w:rsid w:val="335C1CF9"/>
    <w:rsid w:val="33A04710"/>
    <w:rsid w:val="33A91CA7"/>
    <w:rsid w:val="33B9BF9E"/>
    <w:rsid w:val="342804BD"/>
    <w:rsid w:val="348623F4"/>
    <w:rsid w:val="348A21FC"/>
    <w:rsid w:val="348C293C"/>
    <w:rsid w:val="34A59DA1"/>
    <w:rsid w:val="34A806DF"/>
    <w:rsid w:val="34B549B4"/>
    <w:rsid w:val="34E40D6E"/>
    <w:rsid w:val="34EDC1BB"/>
    <w:rsid w:val="35017AA1"/>
    <w:rsid w:val="3510C1B9"/>
    <w:rsid w:val="35512B53"/>
    <w:rsid w:val="3599C9DE"/>
    <w:rsid w:val="35AC54A9"/>
    <w:rsid w:val="35C48E3B"/>
    <w:rsid w:val="35C9E609"/>
    <w:rsid w:val="35DEC110"/>
    <w:rsid w:val="35F0DB5D"/>
    <w:rsid w:val="35F94260"/>
    <w:rsid w:val="3607AFE0"/>
    <w:rsid w:val="360A507A"/>
    <w:rsid w:val="365186F4"/>
    <w:rsid w:val="36604E36"/>
    <w:rsid w:val="36721F14"/>
    <w:rsid w:val="36905457"/>
    <w:rsid w:val="36995445"/>
    <w:rsid w:val="36B0B3FC"/>
    <w:rsid w:val="36CECE8F"/>
    <w:rsid w:val="36DD398D"/>
    <w:rsid w:val="37248FC2"/>
    <w:rsid w:val="3732E3D1"/>
    <w:rsid w:val="37333D2D"/>
    <w:rsid w:val="379C69CB"/>
    <w:rsid w:val="379C771A"/>
    <w:rsid w:val="37A8CD26"/>
    <w:rsid w:val="37AED3B6"/>
    <w:rsid w:val="37B06987"/>
    <w:rsid w:val="37BFD7D8"/>
    <w:rsid w:val="37CE333E"/>
    <w:rsid w:val="37DAF13F"/>
    <w:rsid w:val="37F73736"/>
    <w:rsid w:val="38285ECC"/>
    <w:rsid w:val="384A419A"/>
    <w:rsid w:val="3867958B"/>
    <w:rsid w:val="386A9EF0"/>
    <w:rsid w:val="38A69703"/>
    <w:rsid w:val="38B93CFE"/>
    <w:rsid w:val="38D291C9"/>
    <w:rsid w:val="38F98401"/>
    <w:rsid w:val="3901A845"/>
    <w:rsid w:val="39339F72"/>
    <w:rsid w:val="394A17EC"/>
    <w:rsid w:val="394C104C"/>
    <w:rsid w:val="395B5B4E"/>
    <w:rsid w:val="3976C1A0"/>
    <w:rsid w:val="398D4E82"/>
    <w:rsid w:val="3992F701"/>
    <w:rsid w:val="39D69B3B"/>
    <w:rsid w:val="39ED844C"/>
    <w:rsid w:val="3A06DD74"/>
    <w:rsid w:val="3A072E12"/>
    <w:rsid w:val="3A0F321E"/>
    <w:rsid w:val="3A2714B0"/>
    <w:rsid w:val="3A5F02C3"/>
    <w:rsid w:val="3A6C863E"/>
    <w:rsid w:val="3A7B48EA"/>
    <w:rsid w:val="3A7DA8DA"/>
    <w:rsid w:val="3A926CA5"/>
    <w:rsid w:val="3AB6BC8B"/>
    <w:rsid w:val="3AC2A379"/>
    <w:rsid w:val="3AC3A3F8"/>
    <w:rsid w:val="3AC742A3"/>
    <w:rsid w:val="3AD947A7"/>
    <w:rsid w:val="3ADFF310"/>
    <w:rsid w:val="3AE0BDF1"/>
    <w:rsid w:val="3AE0F052"/>
    <w:rsid w:val="3AE17F48"/>
    <w:rsid w:val="3B0E65B1"/>
    <w:rsid w:val="3B2228AB"/>
    <w:rsid w:val="3B44D544"/>
    <w:rsid w:val="3B4AA4BF"/>
    <w:rsid w:val="3B9DEC08"/>
    <w:rsid w:val="3BBA8DBD"/>
    <w:rsid w:val="3BE38368"/>
    <w:rsid w:val="3BFB6079"/>
    <w:rsid w:val="3C007616"/>
    <w:rsid w:val="3C07E171"/>
    <w:rsid w:val="3C191DC6"/>
    <w:rsid w:val="3C4B4DAF"/>
    <w:rsid w:val="3C56FCDC"/>
    <w:rsid w:val="3C5C1680"/>
    <w:rsid w:val="3C636830"/>
    <w:rsid w:val="3C6B094B"/>
    <w:rsid w:val="3C72D03E"/>
    <w:rsid w:val="3C7470CC"/>
    <w:rsid w:val="3C9CDC8D"/>
    <w:rsid w:val="3CB42CFD"/>
    <w:rsid w:val="3CE18907"/>
    <w:rsid w:val="3CE458DF"/>
    <w:rsid w:val="3CF2C36E"/>
    <w:rsid w:val="3D106495"/>
    <w:rsid w:val="3D12E78A"/>
    <w:rsid w:val="3D44CAFB"/>
    <w:rsid w:val="3D499E74"/>
    <w:rsid w:val="3D4BBF15"/>
    <w:rsid w:val="3D6CC36E"/>
    <w:rsid w:val="3E1E6C25"/>
    <w:rsid w:val="3E5BBF11"/>
    <w:rsid w:val="3E7A2732"/>
    <w:rsid w:val="3E813D15"/>
    <w:rsid w:val="3E823608"/>
    <w:rsid w:val="3ED6EBA7"/>
    <w:rsid w:val="3EDB51D7"/>
    <w:rsid w:val="3F005A63"/>
    <w:rsid w:val="3F18B63D"/>
    <w:rsid w:val="3F25B1BD"/>
    <w:rsid w:val="3F5BEFB4"/>
    <w:rsid w:val="3FC5DF91"/>
    <w:rsid w:val="3FEDF0AA"/>
    <w:rsid w:val="4026C2C2"/>
    <w:rsid w:val="402E334F"/>
    <w:rsid w:val="40480557"/>
    <w:rsid w:val="404B8739"/>
    <w:rsid w:val="40526984"/>
    <w:rsid w:val="4068C2FB"/>
    <w:rsid w:val="40C81B59"/>
    <w:rsid w:val="40EC0256"/>
    <w:rsid w:val="410FF106"/>
    <w:rsid w:val="4119DC17"/>
    <w:rsid w:val="41386B3A"/>
    <w:rsid w:val="413CEFE9"/>
    <w:rsid w:val="414C7E7B"/>
    <w:rsid w:val="415001AE"/>
    <w:rsid w:val="41936FE1"/>
    <w:rsid w:val="41A90762"/>
    <w:rsid w:val="4220A62E"/>
    <w:rsid w:val="4261F6DD"/>
    <w:rsid w:val="4268D8CB"/>
    <w:rsid w:val="426D4C1E"/>
    <w:rsid w:val="427E50CC"/>
    <w:rsid w:val="42848240"/>
    <w:rsid w:val="42B220AE"/>
    <w:rsid w:val="42EA861D"/>
    <w:rsid w:val="42F68A86"/>
    <w:rsid w:val="43056D10"/>
    <w:rsid w:val="43103061"/>
    <w:rsid w:val="4315E788"/>
    <w:rsid w:val="435DCD4F"/>
    <w:rsid w:val="437A0BFC"/>
    <w:rsid w:val="43897E61"/>
    <w:rsid w:val="43C5F1A6"/>
    <w:rsid w:val="43D44B1F"/>
    <w:rsid w:val="440F9B85"/>
    <w:rsid w:val="441BA72B"/>
    <w:rsid w:val="44715D20"/>
    <w:rsid w:val="449184FE"/>
    <w:rsid w:val="44D3105C"/>
    <w:rsid w:val="44F943EB"/>
    <w:rsid w:val="45185249"/>
    <w:rsid w:val="4520D03E"/>
    <w:rsid w:val="45B41D03"/>
    <w:rsid w:val="45C6D34F"/>
    <w:rsid w:val="45CF3F1F"/>
    <w:rsid w:val="45F842F6"/>
    <w:rsid w:val="45F8C37C"/>
    <w:rsid w:val="46352115"/>
    <w:rsid w:val="4650F957"/>
    <w:rsid w:val="46A272B4"/>
    <w:rsid w:val="4717A13A"/>
    <w:rsid w:val="47220F0A"/>
    <w:rsid w:val="473223CC"/>
    <w:rsid w:val="47429D1E"/>
    <w:rsid w:val="474F1368"/>
    <w:rsid w:val="478D3F0D"/>
    <w:rsid w:val="4795167C"/>
    <w:rsid w:val="47981C49"/>
    <w:rsid w:val="47DA015F"/>
    <w:rsid w:val="481A38A7"/>
    <w:rsid w:val="481A5655"/>
    <w:rsid w:val="4825651C"/>
    <w:rsid w:val="4838984E"/>
    <w:rsid w:val="4838C491"/>
    <w:rsid w:val="48496D7B"/>
    <w:rsid w:val="487460C6"/>
    <w:rsid w:val="487CFA52"/>
    <w:rsid w:val="488618DD"/>
    <w:rsid w:val="488DBB74"/>
    <w:rsid w:val="48AD2E27"/>
    <w:rsid w:val="48ED1EDE"/>
    <w:rsid w:val="48F24902"/>
    <w:rsid w:val="493542E8"/>
    <w:rsid w:val="49566B1A"/>
    <w:rsid w:val="49636C8F"/>
    <w:rsid w:val="49A0E478"/>
    <w:rsid w:val="4A394A0E"/>
    <w:rsid w:val="4A7165C4"/>
    <w:rsid w:val="4A9B1F7C"/>
    <w:rsid w:val="4AB619B5"/>
    <w:rsid w:val="4AB63151"/>
    <w:rsid w:val="4AC114B4"/>
    <w:rsid w:val="4AC19783"/>
    <w:rsid w:val="4B13C3B5"/>
    <w:rsid w:val="4B23E5A4"/>
    <w:rsid w:val="4B622DDA"/>
    <w:rsid w:val="4B920071"/>
    <w:rsid w:val="4BA188BC"/>
    <w:rsid w:val="4BCBA4E3"/>
    <w:rsid w:val="4BFC552B"/>
    <w:rsid w:val="4C0594EF"/>
    <w:rsid w:val="4C30FA34"/>
    <w:rsid w:val="4C310931"/>
    <w:rsid w:val="4C3E412F"/>
    <w:rsid w:val="4C4F5F42"/>
    <w:rsid w:val="4C52B8F9"/>
    <w:rsid w:val="4C5F64DB"/>
    <w:rsid w:val="4C6D1248"/>
    <w:rsid w:val="4C744FA7"/>
    <w:rsid w:val="4CA630B0"/>
    <w:rsid w:val="4CB601C3"/>
    <w:rsid w:val="4CB76384"/>
    <w:rsid w:val="4CC213BF"/>
    <w:rsid w:val="4D15218E"/>
    <w:rsid w:val="4D6FC895"/>
    <w:rsid w:val="4D828377"/>
    <w:rsid w:val="4D947007"/>
    <w:rsid w:val="4DA6989C"/>
    <w:rsid w:val="4DE79F23"/>
    <w:rsid w:val="4DF842B7"/>
    <w:rsid w:val="4E16E40C"/>
    <w:rsid w:val="4E27EF9D"/>
    <w:rsid w:val="4E2B2859"/>
    <w:rsid w:val="4E31E693"/>
    <w:rsid w:val="4E339673"/>
    <w:rsid w:val="4E439095"/>
    <w:rsid w:val="4E5404A9"/>
    <w:rsid w:val="4E555C66"/>
    <w:rsid w:val="4E6AE42C"/>
    <w:rsid w:val="4E6E00F1"/>
    <w:rsid w:val="4E7ED247"/>
    <w:rsid w:val="4EB2C4DF"/>
    <w:rsid w:val="4ED118FF"/>
    <w:rsid w:val="4F239F91"/>
    <w:rsid w:val="4F84A98F"/>
    <w:rsid w:val="4F86D0D0"/>
    <w:rsid w:val="4FAF060B"/>
    <w:rsid w:val="4FBF2579"/>
    <w:rsid w:val="4FC6F8BA"/>
    <w:rsid w:val="4FD197AF"/>
    <w:rsid w:val="4FE97B82"/>
    <w:rsid w:val="5015C303"/>
    <w:rsid w:val="504C30BF"/>
    <w:rsid w:val="505C1926"/>
    <w:rsid w:val="505E6942"/>
    <w:rsid w:val="5099A5CA"/>
    <w:rsid w:val="509C7950"/>
    <w:rsid w:val="509D2B99"/>
    <w:rsid w:val="50ABE3C6"/>
    <w:rsid w:val="50B877C7"/>
    <w:rsid w:val="50D0AE09"/>
    <w:rsid w:val="50E64678"/>
    <w:rsid w:val="515EA682"/>
    <w:rsid w:val="5168AFF8"/>
    <w:rsid w:val="518A4E19"/>
    <w:rsid w:val="518AE2E1"/>
    <w:rsid w:val="51B0B862"/>
    <w:rsid w:val="51D375FE"/>
    <w:rsid w:val="528A5262"/>
    <w:rsid w:val="52AFE9B1"/>
    <w:rsid w:val="52CE3488"/>
    <w:rsid w:val="52CF826B"/>
    <w:rsid w:val="52DD9426"/>
    <w:rsid w:val="52E42503"/>
    <w:rsid w:val="52EDBC75"/>
    <w:rsid w:val="52FD777F"/>
    <w:rsid w:val="532A8795"/>
    <w:rsid w:val="533DAD86"/>
    <w:rsid w:val="534AA2EC"/>
    <w:rsid w:val="53954BB7"/>
    <w:rsid w:val="53CFE821"/>
    <w:rsid w:val="53E11E62"/>
    <w:rsid w:val="53EB0045"/>
    <w:rsid w:val="54020095"/>
    <w:rsid w:val="540CB7F8"/>
    <w:rsid w:val="540E6246"/>
    <w:rsid w:val="54164FCC"/>
    <w:rsid w:val="54170874"/>
    <w:rsid w:val="5440105E"/>
    <w:rsid w:val="544F8D3A"/>
    <w:rsid w:val="54937F7C"/>
    <w:rsid w:val="54A2D17A"/>
    <w:rsid w:val="54BCB106"/>
    <w:rsid w:val="54C8881C"/>
    <w:rsid w:val="54CB4C23"/>
    <w:rsid w:val="54D3BAD8"/>
    <w:rsid w:val="54D855B0"/>
    <w:rsid w:val="54FEB974"/>
    <w:rsid w:val="54FFA4A3"/>
    <w:rsid w:val="550A6C1B"/>
    <w:rsid w:val="55282A93"/>
    <w:rsid w:val="553DDC2D"/>
    <w:rsid w:val="557061B8"/>
    <w:rsid w:val="5598F492"/>
    <w:rsid w:val="55C3CEBC"/>
    <w:rsid w:val="55C713FA"/>
    <w:rsid w:val="55DE1AF5"/>
    <w:rsid w:val="55F0FDD0"/>
    <w:rsid w:val="56004489"/>
    <w:rsid w:val="5626AC27"/>
    <w:rsid w:val="5636AD2A"/>
    <w:rsid w:val="563A9EE4"/>
    <w:rsid w:val="5653381A"/>
    <w:rsid w:val="56913C90"/>
    <w:rsid w:val="56BF6279"/>
    <w:rsid w:val="56C243AD"/>
    <w:rsid w:val="56CFA349"/>
    <w:rsid w:val="56D0B709"/>
    <w:rsid w:val="56D53F1C"/>
    <w:rsid w:val="56E9F1EB"/>
    <w:rsid w:val="56F0455F"/>
    <w:rsid w:val="56FAA18C"/>
    <w:rsid w:val="5703F6D9"/>
    <w:rsid w:val="5733E937"/>
    <w:rsid w:val="5738D7FE"/>
    <w:rsid w:val="573C5EA8"/>
    <w:rsid w:val="5765D7AA"/>
    <w:rsid w:val="5778C05D"/>
    <w:rsid w:val="57FC9AC3"/>
    <w:rsid w:val="58177E62"/>
    <w:rsid w:val="58183D23"/>
    <w:rsid w:val="5822B7F6"/>
    <w:rsid w:val="583E922F"/>
    <w:rsid w:val="584524D3"/>
    <w:rsid w:val="5845AAD4"/>
    <w:rsid w:val="58564451"/>
    <w:rsid w:val="587177FA"/>
    <w:rsid w:val="5872B066"/>
    <w:rsid w:val="58742E46"/>
    <w:rsid w:val="587E0D45"/>
    <w:rsid w:val="5886690B"/>
    <w:rsid w:val="58C495A8"/>
    <w:rsid w:val="58FB6F11"/>
    <w:rsid w:val="5924F56D"/>
    <w:rsid w:val="592BBBA6"/>
    <w:rsid w:val="592D072E"/>
    <w:rsid w:val="5933EBE1"/>
    <w:rsid w:val="5942E054"/>
    <w:rsid w:val="5954B961"/>
    <w:rsid w:val="595664AF"/>
    <w:rsid w:val="597B7D7C"/>
    <w:rsid w:val="5984E904"/>
    <w:rsid w:val="5989AF5D"/>
    <w:rsid w:val="5993B4BA"/>
    <w:rsid w:val="59D3E2C3"/>
    <w:rsid w:val="59F0218C"/>
    <w:rsid w:val="5A15EF2C"/>
    <w:rsid w:val="5A5C0FAD"/>
    <w:rsid w:val="5A64B2B7"/>
    <w:rsid w:val="5AB0683C"/>
    <w:rsid w:val="5AB64CA6"/>
    <w:rsid w:val="5B585F98"/>
    <w:rsid w:val="5B6ABA59"/>
    <w:rsid w:val="5B7A46B8"/>
    <w:rsid w:val="5B7FB813"/>
    <w:rsid w:val="5BC40A68"/>
    <w:rsid w:val="5BD973C4"/>
    <w:rsid w:val="5C65830C"/>
    <w:rsid w:val="5C9A34DC"/>
    <w:rsid w:val="5CCA8B02"/>
    <w:rsid w:val="5CD2A9A1"/>
    <w:rsid w:val="5CDBD0BD"/>
    <w:rsid w:val="5CE25960"/>
    <w:rsid w:val="5CFDEA63"/>
    <w:rsid w:val="5D09CB59"/>
    <w:rsid w:val="5D2CE958"/>
    <w:rsid w:val="5D3FE134"/>
    <w:rsid w:val="5D4B7C9F"/>
    <w:rsid w:val="5D4D30B6"/>
    <w:rsid w:val="5D527E98"/>
    <w:rsid w:val="5DADD75A"/>
    <w:rsid w:val="5DB4EC12"/>
    <w:rsid w:val="5DBF76A0"/>
    <w:rsid w:val="5DE99D96"/>
    <w:rsid w:val="5E42576D"/>
    <w:rsid w:val="5E75E2D0"/>
    <w:rsid w:val="5E7688FB"/>
    <w:rsid w:val="5E7D43E1"/>
    <w:rsid w:val="5E8CF21F"/>
    <w:rsid w:val="5E94269F"/>
    <w:rsid w:val="5EA23832"/>
    <w:rsid w:val="5EA9A08C"/>
    <w:rsid w:val="5EB14E61"/>
    <w:rsid w:val="5EBCB3AC"/>
    <w:rsid w:val="5F292E6E"/>
    <w:rsid w:val="5F4282AA"/>
    <w:rsid w:val="5F514C37"/>
    <w:rsid w:val="5F60C66E"/>
    <w:rsid w:val="5F822ED5"/>
    <w:rsid w:val="5FC5D5E4"/>
    <w:rsid w:val="5FC98C20"/>
    <w:rsid w:val="5FCDD5B4"/>
    <w:rsid w:val="5FDFAB75"/>
    <w:rsid w:val="600AE3F3"/>
    <w:rsid w:val="60197AE5"/>
    <w:rsid w:val="604570ED"/>
    <w:rsid w:val="6088E976"/>
    <w:rsid w:val="60A1C83C"/>
    <w:rsid w:val="60AA5970"/>
    <w:rsid w:val="60AB7415"/>
    <w:rsid w:val="60FD48F3"/>
    <w:rsid w:val="6126CE4F"/>
    <w:rsid w:val="614BA706"/>
    <w:rsid w:val="6160EEFF"/>
    <w:rsid w:val="618DBF91"/>
    <w:rsid w:val="61AD5BCB"/>
    <w:rsid w:val="61D3288F"/>
    <w:rsid w:val="622DEC90"/>
    <w:rsid w:val="6266E94E"/>
    <w:rsid w:val="628BA974"/>
    <w:rsid w:val="6290A335"/>
    <w:rsid w:val="62AA468E"/>
    <w:rsid w:val="62B4E7F3"/>
    <w:rsid w:val="62CA9EFD"/>
    <w:rsid w:val="62DA1031"/>
    <w:rsid w:val="6314D78B"/>
    <w:rsid w:val="635D5C54"/>
    <w:rsid w:val="638C36B8"/>
    <w:rsid w:val="63971606"/>
    <w:rsid w:val="63BBC7AC"/>
    <w:rsid w:val="63CA49EA"/>
    <w:rsid w:val="63E59EE2"/>
    <w:rsid w:val="642D9D28"/>
    <w:rsid w:val="642EC0BA"/>
    <w:rsid w:val="64411BC9"/>
    <w:rsid w:val="64472FE4"/>
    <w:rsid w:val="645175E8"/>
    <w:rsid w:val="64604169"/>
    <w:rsid w:val="64811073"/>
    <w:rsid w:val="64A847A7"/>
    <w:rsid w:val="64AC4B0B"/>
    <w:rsid w:val="64D11B7D"/>
    <w:rsid w:val="65398656"/>
    <w:rsid w:val="6580870B"/>
    <w:rsid w:val="6584D554"/>
    <w:rsid w:val="65BDC6BB"/>
    <w:rsid w:val="65CA8885"/>
    <w:rsid w:val="65E090D0"/>
    <w:rsid w:val="661AC9FA"/>
    <w:rsid w:val="6628A0CD"/>
    <w:rsid w:val="663E9F23"/>
    <w:rsid w:val="664682D2"/>
    <w:rsid w:val="6649F1DF"/>
    <w:rsid w:val="664F1A59"/>
    <w:rsid w:val="6673CF66"/>
    <w:rsid w:val="66B912D0"/>
    <w:rsid w:val="66CDB579"/>
    <w:rsid w:val="6700D5FC"/>
    <w:rsid w:val="671AB599"/>
    <w:rsid w:val="6724208E"/>
    <w:rsid w:val="672B038B"/>
    <w:rsid w:val="676BF3AA"/>
    <w:rsid w:val="67735E89"/>
    <w:rsid w:val="6787FF24"/>
    <w:rsid w:val="6788F4B2"/>
    <w:rsid w:val="67A0261B"/>
    <w:rsid w:val="67BC7F19"/>
    <w:rsid w:val="67DF0197"/>
    <w:rsid w:val="67EB999C"/>
    <w:rsid w:val="68029B12"/>
    <w:rsid w:val="68052905"/>
    <w:rsid w:val="681BB50E"/>
    <w:rsid w:val="682D3265"/>
    <w:rsid w:val="683807EB"/>
    <w:rsid w:val="6857D74B"/>
    <w:rsid w:val="686985DA"/>
    <w:rsid w:val="68A5AB3F"/>
    <w:rsid w:val="68A9539D"/>
    <w:rsid w:val="68B8FD6F"/>
    <w:rsid w:val="68C98739"/>
    <w:rsid w:val="690F783F"/>
    <w:rsid w:val="6912F873"/>
    <w:rsid w:val="69343EFD"/>
    <w:rsid w:val="6956A25D"/>
    <w:rsid w:val="69584F7A"/>
    <w:rsid w:val="696FFF93"/>
    <w:rsid w:val="69741538"/>
    <w:rsid w:val="69880956"/>
    <w:rsid w:val="69CE6579"/>
    <w:rsid w:val="69E2DDE2"/>
    <w:rsid w:val="69F57D05"/>
    <w:rsid w:val="6A13C5FD"/>
    <w:rsid w:val="6A21EA27"/>
    <w:rsid w:val="6A228B6A"/>
    <w:rsid w:val="6A469FF6"/>
    <w:rsid w:val="6A65579A"/>
    <w:rsid w:val="6AAD6FC4"/>
    <w:rsid w:val="6AB52357"/>
    <w:rsid w:val="6B1BA3E2"/>
    <w:rsid w:val="6B1BB72D"/>
    <w:rsid w:val="6B6E9974"/>
    <w:rsid w:val="6B808A27"/>
    <w:rsid w:val="6B875519"/>
    <w:rsid w:val="6B87C1D1"/>
    <w:rsid w:val="6B99523E"/>
    <w:rsid w:val="6BAA4D2B"/>
    <w:rsid w:val="6C11B793"/>
    <w:rsid w:val="6C5C8589"/>
    <w:rsid w:val="6C5FF61F"/>
    <w:rsid w:val="6C99137F"/>
    <w:rsid w:val="6C9C7AD2"/>
    <w:rsid w:val="6CB8F707"/>
    <w:rsid w:val="6CBE422D"/>
    <w:rsid w:val="6CC472C1"/>
    <w:rsid w:val="6CC7D430"/>
    <w:rsid w:val="6CC85AB8"/>
    <w:rsid w:val="6CF934E6"/>
    <w:rsid w:val="6D3A82A2"/>
    <w:rsid w:val="6D45218E"/>
    <w:rsid w:val="6D676F37"/>
    <w:rsid w:val="6D7F25E9"/>
    <w:rsid w:val="6D855D1B"/>
    <w:rsid w:val="6DF0C0F7"/>
    <w:rsid w:val="6E1BD5C7"/>
    <w:rsid w:val="6E2C3501"/>
    <w:rsid w:val="6E32B02E"/>
    <w:rsid w:val="6E40FD54"/>
    <w:rsid w:val="6E66CCCB"/>
    <w:rsid w:val="6EA2A744"/>
    <w:rsid w:val="6EADF072"/>
    <w:rsid w:val="6EB8D8FA"/>
    <w:rsid w:val="6ED780EB"/>
    <w:rsid w:val="6F033F98"/>
    <w:rsid w:val="6F61980E"/>
    <w:rsid w:val="6FF5E2EF"/>
    <w:rsid w:val="70030C03"/>
    <w:rsid w:val="7035AE13"/>
    <w:rsid w:val="704E2A4E"/>
    <w:rsid w:val="7081734B"/>
    <w:rsid w:val="7089F0A8"/>
    <w:rsid w:val="709A941A"/>
    <w:rsid w:val="70A6B12F"/>
    <w:rsid w:val="70A79CA8"/>
    <w:rsid w:val="70ADF4EC"/>
    <w:rsid w:val="70EDC185"/>
    <w:rsid w:val="7115F767"/>
    <w:rsid w:val="712727CA"/>
    <w:rsid w:val="7142FA30"/>
    <w:rsid w:val="716CDFC2"/>
    <w:rsid w:val="718DD8AF"/>
    <w:rsid w:val="718FE6F0"/>
    <w:rsid w:val="71AFC0A2"/>
    <w:rsid w:val="71B707FE"/>
    <w:rsid w:val="71D0711B"/>
    <w:rsid w:val="71D37C3A"/>
    <w:rsid w:val="72185CEA"/>
    <w:rsid w:val="724F247D"/>
    <w:rsid w:val="725D6840"/>
    <w:rsid w:val="72897252"/>
    <w:rsid w:val="72A39D9D"/>
    <w:rsid w:val="72A6EA2E"/>
    <w:rsid w:val="72CD09F7"/>
    <w:rsid w:val="72D166A1"/>
    <w:rsid w:val="72DE6C92"/>
    <w:rsid w:val="73194138"/>
    <w:rsid w:val="733A2A24"/>
    <w:rsid w:val="7386D011"/>
    <w:rsid w:val="73B8AB17"/>
    <w:rsid w:val="73C8F32E"/>
    <w:rsid w:val="73CD7CBF"/>
    <w:rsid w:val="73E54E8A"/>
    <w:rsid w:val="740C1D10"/>
    <w:rsid w:val="740E4D7C"/>
    <w:rsid w:val="740FB6D8"/>
    <w:rsid w:val="742DB967"/>
    <w:rsid w:val="7437623D"/>
    <w:rsid w:val="745BE6FB"/>
    <w:rsid w:val="745F27A8"/>
    <w:rsid w:val="746DD00F"/>
    <w:rsid w:val="74729BAC"/>
    <w:rsid w:val="7480F0D6"/>
    <w:rsid w:val="74858470"/>
    <w:rsid w:val="748EA641"/>
    <w:rsid w:val="749103D9"/>
    <w:rsid w:val="74AD309A"/>
    <w:rsid w:val="74BE015B"/>
    <w:rsid w:val="74C6CBB6"/>
    <w:rsid w:val="74DF2E76"/>
    <w:rsid w:val="74EB1886"/>
    <w:rsid w:val="7512F181"/>
    <w:rsid w:val="754DE214"/>
    <w:rsid w:val="75783028"/>
    <w:rsid w:val="758B97DD"/>
    <w:rsid w:val="758DBBA3"/>
    <w:rsid w:val="75953E22"/>
    <w:rsid w:val="75B052AB"/>
    <w:rsid w:val="75DA4254"/>
    <w:rsid w:val="75E2FC22"/>
    <w:rsid w:val="76114E45"/>
    <w:rsid w:val="764458E0"/>
    <w:rsid w:val="768D24A0"/>
    <w:rsid w:val="7693C2DE"/>
    <w:rsid w:val="76A4EF97"/>
    <w:rsid w:val="76BF400D"/>
    <w:rsid w:val="76FAC84F"/>
    <w:rsid w:val="77033564"/>
    <w:rsid w:val="770732F0"/>
    <w:rsid w:val="771E9D6E"/>
    <w:rsid w:val="7738C6E9"/>
    <w:rsid w:val="7747D86D"/>
    <w:rsid w:val="774A45C1"/>
    <w:rsid w:val="777EA5F5"/>
    <w:rsid w:val="779B79A1"/>
    <w:rsid w:val="77D9720E"/>
    <w:rsid w:val="77D9B241"/>
    <w:rsid w:val="77F0C979"/>
    <w:rsid w:val="78304C31"/>
    <w:rsid w:val="78382099"/>
    <w:rsid w:val="7854D2B8"/>
    <w:rsid w:val="788B8283"/>
    <w:rsid w:val="78952EF2"/>
    <w:rsid w:val="789FDE74"/>
    <w:rsid w:val="78A71DBC"/>
    <w:rsid w:val="78F0ABA5"/>
    <w:rsid w:val="7907D96E"/>
    <w:rsid w:val="79116B6F"/>
    <w:rsid w:val="79284AC8"/>
    <w:rsid w:val="79664047"/>
    <w:rsid w:val="798B6CF0"/>
    <w:rsid w:val="79AD3529"/>
    <w:rsid w:val="79BAD6DD"/>
    <w:rsid w:val="79F6CF32"/>
    <w:rsid w:val="79FA88DD"/>
    <w:rsid w:val="7A0E460D"/>
    <w:rsid w:val="7A2911CD"/>
    <w:rsid w:val="7A309CB1"/>
    <w:rsid w:val="7A4770E0"/>
    <w:rsid w:val="7A5D4BC8"/>
    <w:rsid w:val="7A67CD18"/>
    <w:rsid w:val="7A695C08"/>
    <w:rsid w:val="7A69C3E4"/>
    <w:rsid w:val="7A75C04F"/>
    <w:rsid w:val="7A7B5E94"/>
    <w:rsid w:val="7A81B190"/>
    <w:rsid w:val="7ADC997E"/>
    <w:rsid w:val="7AF34975"/>
    <w:rsid w:val="7B1C721E"/>
    <w:rsid w:val="7B1CD4C0"/>
    <w:rsid w:val="7B4DEC06"/>
    <w:rsid w:val="7B673401"/>
    <w:rsid w:val="7B881CDC"/>
    <w:rsid w:val="7BA40B8D"/>
    <w:rsid w:val="7BC47A1D"/>
    <w:rsid w:val="7BCF0BB8"/>
    <w:rsid w:val="7BCF227C"/>
    <w:rsid w:val="7BF4B6D2"/>
    <w:rsid w:val="7C234465"/>
    <w:rsid w:val="7C348DE5"/>
    <w:rsid w:val="7C45F27A"/>
    <w:rsid w:val="7C5164F7"/>
    <w:rsid w:val="7CA0E748"/>
    <w:rsid w:val="7CA88EA8"/>
    <w:rsid w:val="7CBFC4EB"/>
    <w:rsid w:val="7CF2418D"/>
    <w:rsid w:val="7D030462"/>
    <w:rsid w:val="7D2843DB"/>
    <w:rsid w:val="7D56AACF"/>
    <w:rsid w:val="7D5E3189"/>
    <w:rsid w:val="7DB9440D"/>
    <w:rsid w:val="7E146598"/>
    <w:rsid w:val="7E14F639"/>
    <w:rsid w:val="7E1C8619"/>
    <w:rsid w:val="7E38E2D4"/>
    <w:rsid w:val="7E459BFF"/>
    <w:rsid w:val="7E4AA64F"/>
    <w:rsid w:val="7E84C14D"/>
    <w:rsid w:val="7E8B1F79"/>
    <w:rsid w:val="7E92ADDB"/>
    <w:rsid w:val="7ED12B9C"/>
    <w:rsid w:val="7EDBEC36"/>
    <w:rsid w:val="7EE344C4"/>
    <w:rsid w:val="7EFCAAC4"/>
    <w:rsid w:val="7F18B119"/>
    <w:rsid w:val="7F3FF713"/>
    <w:rsid w:val="7F4C417D"/>
    <w:rsid w:val="7F7653BE"/>
    <w:rsid w:val="7F796F59"/>
    <w:rsid w:val="7F95D504"/>
    <w:rsid w:val="7FA271E2"/>
    <w:rsid w:val="7FB16729"/>
    <w:rsid w:val="7FEA13AC"/>
    <w:rsid w:val="7FEDB68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74A78C"/>
  <w15:docId w15:val="{121FF76B-9B72-4C95-A5BE-AA743F39C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4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3A0"/>
    <w:pPr>
      <w:spacing w:after="120"/>
      <w:jc w:val="both"/>
    </w:pPr>
    <w:rPr>
      <w:rFonts w:ascii="Calibri" w:hAnsi="Calibri"/>
      <w:spacing w:val="2"/>
    </w:rPr>
  </w:style>
  <w:style w:type="paragraph" w:styleId="Heading1">
    <w:name w:val="heading 1"/>
    <w:basedOn w:val="Normal"/>
    <w:next w:val="Normal"/>
    <w:link w:val="Heading1Char"/>
    <w:autoRedefine/>
    <w:uiPriority w:val="9"/>
    <w:qFormat/>
    <w:rsid w:val="00DB7632"/>
    <w:pPr>
      <w:keepNext/>
      <w:keepLines/>
      <w:pageBreakBefore/>
      <w:numPr>
        <w:numId w:val="46"/>
      </w:numPr>
      <w:spacing w:before="480"/>
      <w:outlineLvl w:val="0"/>
    </w:pPr>
    <w:rPr>
      <w:rFonts w:eastAsiaTheme="majorEastAsia" w:cstheme="majorBidi"/>
      <w:b/>
      <w:bCs/>
      <w:color w:val="1C3046"/>
      <w:spacing w:val="0"/>
      <w:sz w:val="40"/>
      <w:szCs w:val="28"/>
    </w:rPr>
  </w:style>
  <w:style w:type="paragraph" w:styleId="Heading2">
    <w:name w:val="heading 2"/>
    <w:basedOn w:val="Normal"/>
    <w:next w:val="Normal"/>
    <w:link w:val="Heading2Char"/>
    <w:autoRedefine/>
    <w:uiPriority w:val="9"/>
    <w:unhideWhenUsed/>
    <w:qFormat/>
    <w:rsid w:val="00447A9D"/>
    <w:pPr>
      <w:keepNext/>
      <w:keepLines/>
      <w:numPr>
        <w:ilvl w:val="1"/>
        <w:numId w:val="46"/>
      </w:numPr>
      <w:spacing w:before="200"/>
      <w:outlineLvl w:val="1"/>
    </w:pPr>
    <w:rPr>
      <w:rFonts w:eastAsiaTheme="majorEastAsia" w:cstheme="majorBidi"/>
      <w:bCs/>
      <w:color w:val="1C3046"/>
      <w:sz w:val="32"/>
      <w:szCs w:val="26"/>
    </w:rPr>
  </w:style>
  <w:style w:type="paragraph" w:styleId="Heading3">
    <w:name w:val="heading 3"/>
    <w:basedOn w:val="Normal"/>
    <w:next w:val="Normal"/>
    <w:link w:val="Heading3Char"/>
    <w:autoRedefine/>
    <w:uiPriority w:val="9"/>
    <w:unhideWhenUsed/>
    <w:qFormat/>
    <w:rsid w:val="0022733A"/>
    <w:pPr>
      <w:keepNext/>
      <w:keepLines/>
      <w:numPr>
        <w:ilvl w:val="2"/>
        <w:numId w:val="46"/>
      </w:numPr>
      <w:spacing w:before="200"/>
      <w:outlineLvl w:val="2"/>
    </w:pPr>
    <w:rPr>
      <w:rFonts w:eastAsiaTheme="majorEastAsia" w:cstheme="majorBidi"/>
      <w:b/>
      <w:bCs/>
      <w:color w:val="1C3046"/>
      <w:spacing w:val="0"/>
      <w:sz w:val="24"/>
    </w:rPr>
  </w:style>
  <w:style w:type="paragraph" w:styleId="Heading4">
    <w:name w:val="heading 4"/>
    <w:basedOn w:val="Normal"/>
    <w:next w:val="Normal"/>
    <w:link w:val="Heading4Char"/>
    <w:uiPriority w:val="9"/>
    <w:unhideWhenUsed/>
    <w:qFormat/>
    <w:rsid w:val="0022733A"/>
    <w:pPr>
      <w:keepNext/>
      <w:keepLines/>
      <w:numPr>
        <w:ilvl w:val="3"/>
        <w:numId w:val="46"/>
      </w:numPr>
      <w:spacing w:before="200"/>
      <w:outlineLvl w:val="3"/>
    </w:pPr>
    <w:rPr>
      <w:rFonts w:eastAsiaTheme="majorEastAsia" w:cstheme="majorBidi"/>
      <w:bCs/>
      <w:i/>
      <w:iCs/>
      <w:color w:val="1C3046"/>
      <w:spacing w:val="0"/>
    </w:rPr>
  </w:style>
  <w:style w:type="paragraph" w:styleId="Heading5">
    <w:name w:val="heading 5"/>
    <w:basedOn w:val="Normal"/>
    <w:next w:val="Normal"/>
    <w:link w:val="Heading5Char"/>
    <w:uiPriority w:val="9"/>
    <w:unhideWhenUsed/>
    <w:qFormat/>
    <w:rsid w:val="0022733A"/>
    <w:pPr>
      <w:keepNext/>
      <w:keepLines/>
      <w:numPr>
        <w:ilvl w:val="4"/>
        <w:numId w:val="46"/>
      </w:numPr>
      <w:spacing w:before="200"/>
      <w:outlineLvl w:val="4"/>
    </w:pPr>
    <w:rPr>
      <w:rFonts w:eastAsiaTheme="majorEastAsia" w:cstheme="majorBidi"/>
      <w:color w:val="1C3046"/>
      <w:spacing w:val="0"/>
    </w:rPr>
  </w:style>
  <w:style w:type="paragraph" w:styleId="Heading6">
    <w:name w:val="heading 6"/>
    <w:basedOn w:val="Heading5"/>
    <w:next w:val="Normal"/>
    <w:link w:val="Heading6Char"/>
    <w:uiPriority w:val="9"/>
    <w:unhideWhenUsed/>
    <w:qFormat/>
    <w:rsid w:val="00A070B9"/>
    <w:pPr>
      <w:numPr>
        <w:ilvl w:val="5"/>
      </w:numPr>
      <w:outlineLvl w:val="5"/>
    </w:pPr>
  </w:style>
  <w:style w:type="paragraph" w:styleId="Heading7">
    <w:name w:val="heading 7"/>
    <w:basedOn w:val="Normal"/>
    <w:next w:val="Normal"/>
    <w:link w:val="Heading7Char"/>
    <w:uiPriority w:val="9"/>
    <w:semiHidden/>
    <w:unhideWhenUsed/>
    <w:qFormat/>
    <w:rsid w:val="0022733A"/>
    <w:pPr>
      <w:keepNext/>
      <w:keepLines/>
      <w:numPr>
        <w:ilvl w:val="6"/>
        <w:numId w:val="46"/>
      </w:numPr>
      <w:spacing w:before="200"/>
      <w:outlineLvl w:val="6"/>
    </w:pPr>
    <w:rPr>
      <w:rFonts w:asciiTheme="majorHAnsi" w:eastAsiaTheme="majorEastAsia" w:hAnsiTheme="majorHAnsi" w:cstheme="majorBidi"/>
      <w:i/>
      <w:iCs/>
      <w:color w:val="404040" w:themeColor="text1" w:themeTint="BF"/>
      <w:spacing w:val="0"/>
    </w:rPr>
  </w:style>
  <w:style w:type="paragraph" w:styleId="Heading8">
    <w:name w:val="heading 8"/>
    <w:basedOn w:val="Normal"/>
    <w:next w:val="Normal"/>
    <w:link w:val="Heading8Char"/>
    <w:uiPriority w:val="9"/>
    <w:semiHidden/>
    <w:unhideWhenUsed/>
    <w:qFormat/>
    <w:rsid w:val="0022733A"/>
    <w:pPr>
      <w:keepNext/>
      <w:keepLines/>
      <w:numPr>
        <w:ilvl w:val="7"/>
        <w:numId w:val="46"/>
      </w:numPr>
      <w:spacing w:before="200"/>
      <w:outlineLvl w:val="7"/>
    </w:pPr>
    <w:rPr>
      <w:rFonts w:asciiTheme="majorHAnsi" w:eastAsiaTheme="majorEastAsia" w:hAnsiTheme="majorHAnsi" w:cstheme="majorBidi"/>
      <w:color w:val="404040" w:themeColor="text1" w:themeTint="BF"/>
      <w:spacing w:val="0"/>
      <w:szCs w:val="20"/>
    </w:rPr>
  </w:style>
  <w:style w:type="paragraph" w:styleId="Heading9">
    <w:name w:val="heading 9"/>
    <w:basedOn w:val="Normal"/>
    <w:next w:val="Normal"/>
    <w:link w:val="Heading9Char"/>
    <w:uiPriority w:val="9"/>
    <w:semiHidden/>
    <w:unhideWhenUsed/>
    <w:qFormat/>
    <w:rsid w:val="0022733A"/>
    <w:pPr>
      <w:keepNext/>
      <w:keepLines/>
      <w:numPr>
        <w:ilvl w:val="8"/>
        <w:numId w:val="46"/>
      </w:numPr>
      <w:spacing w:before="200"/>
      <w:outlineLvl w:val="8"/>
    </w:pPr>
    <w:rPr>
      <w:rFonts w:asciiTheme="majorHAnsi" w:eastAsiaTheme="majorEastAsia" w:hAnsiTheme="majorHAnsi" w:cstheme="majorBidi"/>
      <w:i/>
      <w:iCs/>
      <w:color w:val="404040" w:themeColor="text1" w:themeTint="BF"/>
      <w:spacing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4B60"/>
    <w:rPr>
      <w:rFonts w:ascii="Calibri" w:eastAsiaTheme="majorEastAsia" w:hAnsi="Calibri" w:cstheme="majorBidi"/>
      <w:b/>
      <w:bCs/>
      <w:color w:val="1C3046"/>
      <w:sz w:val="24"/>
    </w:rPr>
  </w:style>
  <w:style w:type="character" w:customStyle="1" w:styleId="Heading1Char">
    <w:name w:val="Heading 1 Char"/>
    <w:basedOn w:val="DefaultParagraphFont"/>
    <w:link w:val="Heading1"/>
    <w:uiPriority w:val="9"/>
    <w:rsid w:val="00DB7632"/>
    <w:rPr>
      <w:rFonts w:ascii="Calibri" w:eastAsiaTheme="majorEastAsia" w:hAnsi="Calibri" w:cstheme="majorBidi"/>
      <w:b/>
      <w:bCs/>
      <w:color w:val="1C3046"/>
      <w:sz w:val="40"/>
      <w:szCs w:val="28"/>
    </w:rPr>
  </w:style>
  <w:style w:type="character" w:customStyle="1" w:styleId="Heading2Char">
    <w:name w:val="Heading 2 Char"/>
    <w:basedOn w:val="DefaultParagraphFont"/>
    <w:link w:val="Heading2"/>
    <w:uiPriority w:val="9"/>
    <w:rsid w:val="00447A9D"/>
    <w:rPr>
      <w:rFonts w:ascii="Calibri" w:eastAsiaTheme="majorEastAsia" w:hAnsi="Calibri" w:cstheme="majorBidi"/>
      <w:bCs/>
      <w:color w:val="1C3046"/>
      <w:spacing w:val="2"/>
      <w:sz w:val="32"/>
      <w:szCs w:val="26"/>
    </w:rPr>
  </w:style>
  <w:style w:type="character" w:customStyle="1" w:styleId="Heading4Char">
    <w:name w:val="Heading 4 Char"/>
    <w:basedOn w:val="DefaultParagraphFont"/>
    <w:link w:val="Heading4"/>
    <w:uiPriority w:val="9"/>
    <w:rsid w:val="00A070B9"/>
    <w:rPr>
      <w:rFonts w:ascii="Calibri" w:eastAsiaTheme="majorEastAsia" w:hAnsi="Calibri" w:cstheme="majorBidi"/>
      <w:bCs/>
      <w:i/>
      <w:iCs/>
      <w:color w:val="1C3046"/>
    </w:rPr>
  </w:style>
  <w:style w:type="character" w:customStyle="1" w:styleId="Heading5Char">
    <w:name w:val="Heading 5 Char"/>
    <w:basedOn w:val="DefaultParagraphFont"/>
    <w:link w:val="Heading5"/>
    <w:uiPriority w:val="9"/>
    <w:rsid w:val="00A070B9"/>
    <w:rPr>
      <w:rFonts w:ascii="Calibri" w:eastAsiaTheme="majorEastAsia" w:hAnsi="Calibri" w:cstheme="majorBidi"/>
      <w:color w:val="1C3046"/>
    </w:rPr>
  </w:style>
  <w:style w:type="character" w:customStyle="1" w:styleId="Heading6Char">
    <w:name w:val="Heading 6 Char"/>
    <w:basedOn w:val="DefaultParagraphFont"/>
    <w:link w:val="Heading6"/>
    <w:uiPriority w:val="9"/>
    <w:rsid w:val="00A070B9"/>
    <w:rPr>
      <w:rFonts w:ascii="Calibri" w:eastAsiaTheme="majorEastAsia" w:hAnsi="Calibri" w:cstheme="majorBidi"/>
      <w:color w:val="1C3046"/>
    </w:rPr>
  </w:style>
  <w:style w:type="character" w:customStyle="1" w:styleId="Heading7Char">
    <w:name w:val="Heading 7 Char"/>
    <w:basedOn w:val="DefaultParagraphFont"/>
    <w:link w:val="Heading7"/>
    <w:uiPriority w:val="9"/>
    <w:semiHidden/>
    <w:rsid w:val="000502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02D5"/>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0502D5"/>
    <w:rPr>
      <w:rFonts w:asciiTheme="majorHAnsi" w:eastAsiaTheme="majorEastAsia" w:hAnsiTheme="majorHAnsi" w:cstheme="majorBidi"/>
      <w:i/>
      <w:iCs/>
      <w:color w:val="404040" w:themeColor="text1" w:themeTint="BF"/>
      <w:szCs w:val="20"/>
    </w:rPr>
  </w:style>
  <w:style w:type="paragraph" w:styleId="Title">
    <w:name w:val="Title"/>
    <w:basedOn w:val="Normal"/>
    <w:next w:val="Normal"/>
    <w:link w:val="TitleChar"/>
    <w:uiPriority w:val="10"/>
    <w:qFormat/>
    <w:rsid w:val="000502D5"/>
    <w:pPr>
      <w:jc w:val="center"/>
    </w:pPr>
    <w:rPr>
      <w:b/>
      <w:i/>
      <w:sz w:val="44"/>
    </w:rPr>
  </w:style>
  <w:style w:type="character" w:customStyle="1" w:styleId="TitleChar">
    <w:name w:val="Title Char"/>
    <w:basedOn w:val="DefaultParagraphFont"/>
    <w:link w:val="Title"/>
    <w:uiPriority w:val="10"/>
    <w:rsid w:val="000502D5"/>
    <w:rPr>
      <w:rFonts w:ascii="Open Sans" w:hAnsi="Open Sans"/>
      <w:b/>
      <w:i/>
      <w:spacing w:val="2"/>
      <w:sz w:val="44"/>
    </w:rPr>
  </w:style>
  <w:style w:type="paragraph" w:styleId="Subtitle">
    <w:name w:val="Subtitle"/>
    <w:basedOn w:val="Normal"/>
    <w:next w:val="Normal"/>
    <w:link w:val="SubtitleChar"/>
    <w:autoRedefine/>
    <w:uiPriority w:val="11"/>
    <w:qFormat/>
    <w:rsid w:val="00EA73F8"/>
    <w:pPr>
      <w:jc w:val="center"/>
    </w:pPr>
    <w:rPr>
      <w:b/>
      <w:sz w:val="26"/>
    </w:rPr>
  </w:style>
  <w:style w:type="character" w:customStyle="1" w:styleId="SubtitleChar">
    <w:name w:val="Subtitle Char"/>
    <w:basedOn w:val="DefaultParagraphFont"/>
    <w:link w:val="Subtitle"/>
    <w:uiPriority w:val="11"/>
    <w:rsid w:val="00EA73F8"/>
    <w:rPr>
      <w:rFonts w:ascii="Open Sans" w:hAnsi="Open Sans"/>
      <w:b/>
      <w:spacing w:val="2"/>
      <w:sz w:val="26"/>
    </w:rPr>
  </w:style>
  <w:style w:type="character" w:styleId="Strong">
    <w:name w:val="Strong"/>
    <w:basedOn w:val="DefaultParagraphFont"/>
    <w:uiPriority w:val="22"/>
    <w:qFormat/>
    <w:rsid w:val="000502D5"/>
    <w:rPr>
      <w:b/>
      <w:bCs/>
    </w:rPr>
  </w:style>
  <w:style w:type="character" w:styleId="Emphasis">
    <w:name w:val="Emphasis"/>
    <w:uiPriority w:val="20"/>
    <w:qFormat/>
    <w:rsid w:val="000502D5"/>
  </w:style>
  <w:style w:type="paragraph" w:styleId="NoSpacing">
    <w:name w:val="No Spacing"/>
    <w:basedOn w:val="Normal"/>
    <w:uiPriority w:val="1"/>
    <w:qFormat/>
    <w:rsid w:val="000502D5"/>
    <w:pPr>
      <w:spacing w:after="0" w:line="240" w:lineRule="auto"/>
    </w:pPr>
  </w:style>
  <w:style w:type="paragraph" w:styleId="ListParagraph">
    <w:name w:val="List Paragraph"/>
    <w:basedOn w:val="Normal"/>
    <w:link w:val="ListParagraphChar"/>
    <w:uiPriority w:val="34"/>
    <w:qFormat/>
    <w:rsid w:val="000502D5"/>
    <w:pPr>
      <w:ind w:left="720"/>
      <w:contextualSpacing/>
    </w:pPr>
    <w:rPr>
      <w:spacing w:val="0"/>
    </w:rPr>
  </w:style>
  <w:style w:type="paragraph" w:styleId="Quote">
    <w:name w:val="Quote"/>
    <w:basedOn w:val="Normal"/>
    <w:next w:val="Normal"/>
    <w:link w:val="QuoteChar"/>
    <w:uiPriority w:val="29"/>
    <w:qFormat/>
    <w:rsid w:val="000502D5"/>
    <w:rPr>
      <w:i/>
      <w:iCs/>
      <w:color w:val="000000" w:themeColor="text1"/>
    </w:rPr>
  </w:style>
  <w:style w:type="character" w:customStyle="1" w:styleId="QuoteChar">
    <w:name w:val="Quote Char"/>
    <w:basedOn w:val="DefaultParagraphFont"/>
    <w:link w:val="Quote"/>
    <w:uiPriority w:val="29"/>
    <w:rsid w:val="000502D5"/>
    <w:rPr>
      <w:rFonts w:ascii="Open Sans" w:hAnsi="Open Sans"/>
      <w:i/>
      <w:iCs/>
      <w:color w:val="000000" w:themeColor="text1"/>
      <w:spacing w:val="2"/>
      <w:sz w:val="20"/>
    </w:rPr>
  </w:style>
  <w:style w:type="paragraph" w:styleId="IntenseQuote">
    <w:name w:val="Intense Quote"/>
    <w:basedOn w:val="Normal"/>
    <w:next w:val="Normal"/>
    <w:link w:val="IntenseQuoteChar"/>
    <w:uiPriority w:val="30"/>
    <w:rsid w:val="000502D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502D5"/>
    <w:rPr>
      <w:rFonts w:ascii="Open Sans" w:hAnsi="Open Sans"/>
      <w:b/>
      <w:bCs/>
      <w:i/>
      <w:iCs/>
      <w:color w:val="4F81BD" w:themeColor="accent1"/>
      <w:spacing w:val="2"/>
      <w:sz w:val="20"/>
    </w:rPr>
  </w:style>
  <w:style w:type="character" w:styleId="SubtleEmphasis">
    <w:name w:val="Subtle Emphasis"/>
    <w:basedOn w:val="DefaultParagraphFont"/>
    <w:uiPriority w:val="19"/>
    <w:qFormat/>
    <w:rsid w:val="000502D5"/>
    <w:rPr>
      <w:i/>
      <w:color w:val="808080" w:themeColor="text1" w:themeTint="7F"/>
    </w:rPr>
  </w:style>
  <w:style w:type="character" w:styleId="IntenseEmphasis">
    <w:name w:val="Intense Emphasis"/>
    <w:basedOn w:val="DefaultParagraphFont"/>
    <w:uiPriority w:val="21"/>
    <w:qFormat/>
    <w:rsid w:val="000502D5"/>
    <w:rPr>
      <w:b/>
      <w:bCs/>
      <w:i/>
      <w:iCs/>
      <w:color w:val="4F81BD" w:themeColor="accent1"/>
    </w:rPr>
  </w:style>
  <w:style w:type="character" w:styleId="SubtleReference">
    <w:name w:val="Subtle Reference"/>
    <w:basedOn w:val="DefaultParagraphFont"/>
    <w:uiPriority w:val="31"/>
    <w:qFormat/>
    <w:rsid w:val="000502D5"/>
    <w:rPr>
      <w:smallCaps/>
      <w:color w:val="C0504D" w:themeColor="accent2"/>
      <w:u w:val="single"/>
    </w:rPr>
  </w:style>
  <w:style w:type="character" w:styleId="IntenseReference">
    <w:name w:val="Intense Reference"/>
    <w:basedOn w:val="DefaultParagraphFont"/>
    <w:uiPriority w:val="32"/>
    <w:qFormat/>
    <w:rsid w:val="000502D5"/>
    <w:rPr>
      <w:b/>
      <w:bCs/>
      <w:smallCaps/>
      <w:color w:val="C0504D" w:themeColor="accent2"/>
      <w:spacing w:val="5"/>
      <w:u w:val="single"/>
    </w:rPr>
  </w:style>
  <w:style w:type="character" w:styleId="BookTitle">
    <w:name w:val="Book Title"/>
    <w:basedOn w:val="DefaultParagraphFont"/>
    <w:uiPriority w:val="33"/>
    <w:qFormat/>
    <w:rsid w:val="000502D5"/>
    <w:rPr>
      <w:b/>
      <w:bCs/>
      <w:smallCaps/>
      <w:spacing w:val="5"/>
    </w:rPr>
  </w:style>
  <w:style w:type="paragraph" w:styleId="TOCHeading">
    <w:name w:val="TOC Heading"/>
    <w:basedOn w:val="Heading1"/>
    <w:next w:val="Normal"/>
    <w:uiPriority w:val="39"/>
    <w:unhideWhenUsed/>
    <w:qFormat/>
    <w:rsid w:val="000502D5"/>
    <w:pPr>
      <w:outlineLvl w:val="9"/>
    </w:pPr>
    <w:rPr>
      <w:rFonts w:asciiTheme="majorHAnsi" w:hAnsiTheme="majorHAnsi"/>
      <w:color w:val="365F91" w:themeColor="accent1" w:themeShade="BF"/>
      <w:spacing w:val="2"/>
      <w:sz w:val="28"/>
    </w:rPr>
  </w:style>
  <w:style w:type="paragraph" w:customStyle="1" w:styleId="author">
    <w:name w:val="author"/>
    <w:basedOn w:val="Subtitle"/>
    <w:next w:val="Normal"/>
    <w:link w:val="authorChar"/>
    <w:autoRedefine/>
    <w:rsid w:val="000E00D2"/>
    <w:rPr>
      <w:b w:val="0"/>
      <w:i/>
      <w:color w:val="0067B1"/>
      <w:spacing w:val="10"/>
      <w:sz w:val="20"/>
    </w:rPr>
  </w:style>
  <w:style w:type="character" w:customStyle="1" w:styleId="authorChar">
    <w:name w:val="author Char"/>
    <w:basedOn w:val="SubtitleChar"/>
    <w:link w:val="author"/>
    <w:rsid w:val="000E00D2"/>
    <w:rPr>
      <w:rFonts w:ascii="Open Sans" w:hAnsi="Open Sans"/>
      <w:b w:val="0"/>
      <w:i/>
      <w:color w:val="0067B1"/>
      <w:spacing w:val="10"/>
      <w:sz w:val="20"/>
    </w:rPr>
  </w:style>
  <w:style w:type="paragraph" w:customStyle="1" w:styleId="Caption1">
    <w:name w:val="Caption1"/>
    <w:basedOn w:val="Normal"/>
    <w:next w:val="Normal"/>
    <w:link w:val="captionChar"/>
    <w:qFormat/>
    <w:rsid w:val="005A5BE8"/>
    <w:pPr>
      <w:keepNext/>
      <w:spacing w:after="240"/>
      <w:jc w:val="center"/>
    </w:pPr>
    <w:rPr>
      <w:b/>
      <w:i/>
      <w:color w:val="17365D" w:themeColor="text2" w:themeShade="BF"/>
    </w:rPr>
  </w:style>
  <w:style w:type="character" w:customStyle="1" w:styleId="captionChar">
    <w:name w:val="caption Char"/>
    <w:basedOn w:val="SubtitleChar"/>
    <w:link w:val="Caption1"/>
    <w:rsid w:val="005A5BE8"/>
    <w:rPr>
      <w:rFonts w:ascii="Calibri" w:hAnsi="Calibri"/>
      <w:b/>
      <w:i/>
      <w:color w:val="17365D" w:themeColor="text2" w:themeShade="BF"/>
      <w:spacing w:val="2"/>
      <w:sz w:val="26"/>
    </w:rPr>
  </w:style>
  <w:style w:type="paragraph" w:customStyle="1" w:styleId="corresponding">
    <w:name w:val="corresponding"/>
    <w:basedOn w:val="author"/>
    <w:next w:val="Normal"/>
    <w:link w:val="correspondingChar"/>
    <w:rsid w:val="000502D5"/>
    <w:rPr>
      <w:spacing w:val="15"/>
    </w:rPr>
  </w:style>
  <w:style w:type="character" w:customStyle="1" w:styleId="correspondingChar">
    <w:name w:val="corresponding Char"/>
    <w:basedOn w:val="SubtitleChar"/>
    <w:link w:val="corresponding"/>
    <w:rsid w:val="000502D5"/>
    <w:rPr>
      <w:rFonts w:ascii="Open Sans" w:hAnsi="Open Sans"/>
      <w:b/>
      <w:spacing w:val="2"/>
      <w:sz w:val="20"/>
    </w:rPr>
  </w:style>
  <w:style w:type="paragraph" w:styleId="Caption">
    <w:name w:val="caption"/>
    <w:basedOn w:val="Normal"/>
    <w:next w:val="Normal"/>
    <w:uiPriority w:val="35"/>
    <w:unhideWhenUsed/>
    <w:qFormat/>
    <w:rsid w:val="000502D5"/>
    <w:pPr>
      <w:spacing w:after="240" w:line="240" w:lineRule="auto"/>
    </w:pPr>
    <w:rPr>
      <w:b/>
      <w:bCs/>
      <w:color w:val="4F81BD" w:themeColor="accent1"/>
      <w:sz w:val="18"/>
      <w:szCs w:val="18"/>
    </w:rPr>
  </w:style>
  <w:style w:type="character" w:customStyle="1" w:styleId="ListParagraphChar">
    <w:name w:val="List Paragraph Char"/>
    <w:link w:val="ListParagraph"/>
    <w:uiPriority w:val="34"/>
    <w:rsid w:val="000502D5"/>
    <w:rPr>
      <w:rFonts w:ascii="Open Sans" w:hAnsi="Open Sans"/>
      <w:sz w:val="20"/>
    </w:rPr>
  </w:style>
  <w:style w:type="paragraph" w:styleId="BalloonText">
    <w:name w:val="Balloon Text"/>
    <w:basedOn w:val="Normal"/>
    <w:link w:val="BalloonTextChar"/>
    <w:uiPriority w:val="99"/>
    <w:semiHidden/>
    <w:unhideWhenUsed/>
    <w:rsid w:val="000502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2D5"/>
    <w:rPr>
      <w:rFonts w:ascii="Tahoma" w:hAnsi="Tahoma" w:cs="Tahoma"/>
      <w:spacing w:val="2"/>
      <w:sz w:val="16"/>
      <w:szCs w:val="16"/>
    </w:rPr>
  </w:style>
  <w:style w:type="table" w:styleId="TableGrid">
    <w:name w:val="Table Grid"/>
    <w:basedOn w:val="TableNormal"/>
    <w:uiPriority w:val="39"/>
    <w:rsid w:val="0005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5E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5E24"/>
    <w:rPr>
      <w:rFonts w:ascii="Open Sans" w:hAnsi="Open Sans"/>
      <w:spacing w:val="2"/>
      <w:sz w:val="20"/>
    </w:rPr>
  </w:style>
  <w:style w:type="paragraph" w:styleId="Footer">
    <w:name w:val="footer"/>
    <w:basedOn w:val="Normal"/>
    <w:link w:val="FooterChar"/>
    <w:uiPriority w:val="99"/>
    <w:unhideWhenUsed/>
    <w:rsid w:val="00835E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5E24"/>
    <w:rPr>
      <w:rFonts w:ascii="Open Sans" w:hAnsi="Open Sans"/>
      <w:spacing w:val="2"/>
      <w:sz w:val="20"/>
    </w:rPr>
  </w:style>
  <w:style w:type="paragraph" w:styleId="TOC1">
    <w:name w:val="toc 1"/>
    <w:basedOn w:val="Normal"/>
    <w:next w:val="Normal"/>
    <w:autoRedefine/>
    <w:uiPriority w:val="39"/>
    <w:unhideWhenUsed/>
    <w:rsid w:val="00247395"/>
    <w:pPr>
      <w:tabs>
        <w:tab w:val="left" w:pos="567"/>
        <w:tab w:val="left" w:pos="1320"/>
        <w:tab w:val="right" w:leader="dot" w:pos="9016"/>
      </w:tabs>
      <w:spacing w:after="100"/>
    </w:pPr>
    <w:rPr>
      <w:noProof/>
      <w:color w:val="1C3046"/>
    </w:rPr>
  </w:style>
  <w:style w:type="paragraph" w:styleId="TOC2">
    <w:name w:val="toc 2"/>
    <w:basedOn w:val="Normal"/>
    <w:next w:val="Normal"/>
    <w:autoRedefine/>
    <w:uiPriority w:val="39"/>
    <w:unhideWhenUsed/>
    <w:rsid w:val="00A070B9"/>
    <w:pPr>
      <w:tabs>
        <w:tab w:val="left" w:pos="880"/>
        <w:tab w:val="right" w:leader="dot" w:pos="9016"/>
      </w:tabs>
      <w:spacing w:after="100"/>
      <w:ind w:left="200"/>
    </w:pPr>
    <w:rPr>
      <w:color w:val="17365D" w:themeColor="text2" w:themeShade="BF"/>
    </w:rPr>
  </w:style>
  <w:style w:type="paragraph" w:styleId="TOC3">
    <w:name w:val="toc 3"/>
    <w:basedOn w:val="Normal"/>
    <w:next w:val="Normal"/>
    <w:autoRedefine/>
    <w:uiPriority w:val="39"/>
    <w:unhideWhenUsed/>
    <w:rsid w:val="00A070B9"/>
    <w:pPr>
      <w:spacing w:after="100"/>
      <w:ind w:left="400"/>
    </w:pPr>
    <w:rPr>
      <w:color w:val="17365D" w:themeColor="text2" w:themeShade="BF"/>
    </w:rPr>
  </w:style>
  <w:style w:type="character" w:styleId="Hyperlink">
    <w:name w:val="Hyperlink"/>
    <w:basedOn w:val="DefaultParagraphFont"/>
    <w:uiPriority w:val="99"/>
    <w:unhideWhenUsed/>
    <w:rsid w:val="00D95F48"/>
    <w:rPr>
      <w:color w:val="0000FF" w:themeColor="hyperlink"/>
      <w:u w:val="single"/>
    </w:rPr>
  </w:style>
  <w:style w:type="character" w:styleId="CommentReference">
    <w:name w:val="annotation reference"/>
    <w:basedOn w:val="DefaultParagraphFont"/>
    <w:uiPriority w:val="99"/>
    <w:semiHidden/>
    <w:unhideWhenUsed/>
    <w:rsid w:val="00EA73F8"/>
    <w:rPr>
      <w:sz w:val="16"/>
      <w:szCs w:val="16"/>
    </w:rPr>
  </w:style>
  <w:style w:type="paragraph" w:styleId="CommentText">
    <w:name w:val="annotation text"/>
    <w:basedOn w:val="Normal"/>
    <w:link w:val="CommentTextChar"/>
    <w:uiPriority w:val="99"/>
    <w:unhideWhenUsed/>
    <w:rsid w:val="00EA73F8"/>
    <w:pPr>
      <w:spacing w:line="240" w:lineRule="auto"/>
    </w:pPr>
    <w:rPr>
      <w:szCs w:val="20"/>
    </w:rPr>
  </w:style>
  <w:style w:type="character" w:customStyle="1" w:styleId="CommentTextChar">
    <w:name w:val="Comment Text Char"/>
    <w:basedOn w:val="DefaultParagraphFont"/>
    <w:link w:val="CommentText"/>
    <w:uiPriority w:val="99"/>
    <w:rsid w:val="00EA73F8"/>
    <w:rPr>
      <w:rFonts w:ascii="Open Sans" w:hAnsi="Open Sans"/>
      <w:spacing w:val="2"/>
      <w:sz w:val="20"/>
      <w:szCs w:val="20"/>
    </w:rPr>
  </w:style>
  <w:style w:type="paragraph" w:styleId="CommentSubject">
    <w:name w:val="annotation subject"/>
    <w:basedOn w:val="CommentText"/>
    <w:next w:val="CommentText"/>
    <w:link w:val="CommentSubjectChar"/>
    <w:uiPriority w:val="99"/>
    <w:semiHidden/>
    <w:unhideWhenUsed/>
    <w:rsid w:val="00EA73F8"/>
    <w:rPr>
      <w:b/>
      <w:bCs/>
    </w:rPr>
  </w:style>
  <w:style w:type="character" w:customStyle="1" w:styleId="CommentSubjectChar">
    <w:name w:val="Comment Subject Char"/>
    <w:basedOn w:val="CommentTextChar"/>
    <w:link w:val="CommentSubject"/>
    <w:uiPriority w:val="99"/>
    <w:semiHidden/>
    <w:rsid w:val="00EA73F8"/>
    <w:rPr>
      <w:rFonts w:ascii="Open Sans" w:hAnsi="Open Sans"/>
      <w:b/>
      <w:bCs/>
      <w:spacing w:val="2"/>
      <w:sz w:val="20"/>
      <w:szCs w:val="20"/>
    </w:rPr>
  </w:style>
  <w:style w:type="character" w:styleId="PlaceholderText">
    <w:name w:val="Placeholder Text"/>
    <w:basedOn w:val="DefaultParagraphFont"/>
    <w:uiPriority w:val="99"/>
    <w:semiHidden/>
    <w:rsid w:val="00CF1E31"/>
    <w:rPr>
      <w:color w:val="808080"/>
    </w:rPr>
  </w:style>
  <w:style w:type="paragraph" w:customStyle="1" w:styleId="Appendix">
    <w:name w:val="Appendix"/>
    <w:basedOn w:val="Heading1"/>
    <w:next w:val="Normal"/>
    <w:link w:val="AppendixChar"/>
    <w:qFormat/>
    <w:rsid w:val="005A5BE8"/>
    <w:pPr>
      <w:numPr>
        <w:numId w:val="12"/>
      </w:numPr>
    </w:pPr>
    <w:rPr>
      <w:szCs w:val="40"/>
    </w:rPr>
  </w:style>
  <w:style w:type="character" w:customStyle="1" w:styleId="AppendixChar">
    <w:name w:val="Appendix Char"/>
    <w:basedOn w:val="ListParagraphChar"/>
    <w:link w:val="Appendix"/>
    <w:rsid w:val="005A5BE8"/>
    <w:rPr>
      <w:rFonts w:ascii="Calibri" w:eastAsiaTheme="majorEastAsia" w:hAnsi="Calibri" w:cstheme="majorBidi"/>
      <w:b/>
      <w:bCs/>
      <w:color w:val="1C3046"/>
      <w:sz w:val="40"/>
      <w:szCs w:val="40"/>
    </w:rPr>
  </w:style>
  <w:style w:type="character" w:customStyle="1" w:styleId="watch-title">
    <w:name w:val="watch-title"/>
    <w:basedOn w:val="DefaultParagraphFont"/>
    <w:rsid w:val="006971E0"/>
  </w:style>
  <w:style w:type="paragraph" w:customStyle="1" w:styleId="DocDate">
    <w:name w:val="DocDate"/>
    <w:basedOn w:val="Normal"/>
    <w:rsid w:val="00D859A3"/>
    <w:pPr>
      <w:keepLines/>
      <w:widowControl w:val="0"/>
      <w:suppressAutoHyphens/>
      <w:spacing w:before="120" w:line="240" w:lineRule="auto"/>
    </w:pPr>
    <w:rPr>
      <w:rFonts w:ascii="Arial" w:eastAsia="Times New Roman" w:hAnsi="Arial" w:cs="Arial"/>
      <w:b/>
      <w:spacing w:val="0"/>
    </w:rPr>
  </w:style>
  <w:style w:type="character" w:customStyle="1" w:styleId="WW8Num33z0">
    <w:name w:val="WW8Num33z0"/>
    <w:rsid w:val="00D859A3"/>
    <w:rPr>
      <w:rFonts w:ascii="Symbol" w:hAnsi="Symbol" w:cs="Symbol"/>
    </w:rPr>
  </w:style>
  <w:style w:type="paragraph" w:styleId="DocumentMap">
    <w:name w:val="Document Map"/>
    <w:basedOn w:val="Normal"/>
    <w:link w:val="DocumentMapChar"/>
    <w:uiPriority w:val="99"/>
    <w:semiHidden/>
    <w:unhideWhenUsed/>
    <w:rsid w:val="00B46C00"/>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46C00"/>
    <w:rPr>
      <w:rFonts w:ascii="Lucida Grande" w:hAnsi="Lucida Grande" w:cs="Lucida Grande"/>
      <w:spacing w:val="2"/>
      <w:sz w:val="24"/>
      <w:szCs w:val="24"/>
    </w:rPr>
  </w:style>
  <w:style w:type="table" w:customStyle="1" w:styleId="TableGridLight1">
    <w:name w:val="Table Grid Light1"/>
    <w:basedOn w:val="TableNormal"/>
    <w:uiPriority w:val="40"/>
    <w:rsid w:val="005A5BE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5A5BE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Simple1">
    <w:name w:val="Table Simple 1"/>
    <w:basedOn w:val="TableNormal"/>
    <w:uiPriority w:val="41"/>
    <w:rsid w:val="005A5B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7A21E4"/>
  </w:style>
  <w:style w:type="table" w:styleId="TableGridLight">
    <w:name w:val="Grid Table Light"/>
    <w:basedOn w:val="TableNormal"/>
    <w:uiPriority w:val="40"/>
    <w:rsid w:val="00A30A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xecutiveSummary">
    <w:name w:val="Executive Summary"/>
    <w:basedOn w:val="Normal"/>
    <w:link w:val="ExecutiveSummaryChar"/>
    <w:qFormat/>
    <w:rsid w:val="006C5298"/>
    <w:rPr>
      <w:b/>
      <w:sz w:val="40"/>
    </w:rPr>
  </w:style>
  <w:style w:type="paragraph" w:styleId="TOC4">
    <w:name w:val="toc 4"/>
    <w:basedOn w:val="Normal"/>
    <w:next w:val="Normal"/>
    <w:autoRedefine/>
    <w:uiPriority w:val="39"/>
    <w:semiHidden/>
    <w:unhideWhenUsed/>
    <w:rsid w:val="00A070B9"/>
    <w:pPr>
      <w:spacing w:after="100"/>
      <w:ind w:left="660"/>
    </w:pPr>
    <w:rPr>
      <w:color w:val="17365D" w:themeColor="text2" w:themeShade="BF"/>
    </w:rPr>
  </w:style>
  <w:style w:type="paragraph" w:styleId="TOC5">
    <w:name w:val="toc 5"/>
    <w:basedOn w:val="Normal"/>
    <w:next w:val="Normal"/>
    <w:autoRedefine/>
    <w:uiPriority w:val="39"/>
    <w:semiHidden/>
    <w:unhideWhenUsed/>
    <w:rsid w:val="00A070B9"/>
    <w:pPr>
      <w:spacing w:after="100"/>
      <w:ind w:left="880"/>
    </w:pPr>
    <w:rPr>
      <w:color w:val="17365D" w:themeColor="text2" w:themeShade="BF"/>
    </w:rPr>
  </w:style>
  <w:style w:type="paragraph" w:styleId="TOC6">
    <w:name w:val="toc 6"/>
    <w:basedOn w:val="Normal"/>
    <w:next w:val="Normal"/>
    <w:autoRedefine/>
    <w:uiPriority w:val="39"/>
    <w:semiHidden/>
    <w:unhideWhenUsed/>
    <w:rsid w:val="00A070B9"/>
    <w:pPr>
      <w:spacing w:after="100"/>
      <w:ind w:left="1100"/>
    </w:pPr>
    <w:rPr>
      <w:color w:val="17365D" w:themeColor="text2" w:themeShade="BF"/>
    </w:rPr>
  </w:style>
  <w:style w:type="paragraph" w:styleId="TOC7">
    <w:name w:val="toc 7"/>
    <w:basedOn w:val="Normal"/>
    <w:next w:val="Normal"/>
    <w:autoRedefine/>
    <w:uiPriority w:val="39"/>
    <w:semiHidden/>
    <w:unhideWhenUsed/>
    <w:rsid w:val="00A070B9"/>
    <w:pPr>
      <w:spacing w:after="100"/>
      <w:ind w:left="1320"/>
    </w:pPr>
    <w:rPr>
      <w:color w:val="17365D" w:themeColor="text2" w:themeShade="BF"/>
    </w:rPr>
  </w:style>
  <w:style w:type="paragraph" w:styleId="TOC8">
    <w:name w:val="toc 8"/>
    <w:basedOn w:val="Normal"/>
    <w:next w:val="Normal"/>
    <w:autoRedefine/>
    <w:uiPriority w:val="39"/>
    <w:semiHidden/>
    <w:unhideWhenUsed/>
    <w:rsid w:val="00A070B9"/>
    <w:pPr>
      <w:spacing w:after="100"/>
      <w:ind w:left="1540"/>
    </w:pPr>
    <w:rPr>
      <w:color w:val="17365D" w:themeColor="text2" w:themeShade="BF"/>
    </w:rPr>
  </w:style>
  <w:style w:type="paragraph" w:styleId="TOC9">
    <w:name w:val="toc 9"/>
    <w:basedOn w:val="Normal"/>
    <w:next w:val="Normal"/>
    <w:autoRedefine/>
    <w:uiPriority w:val="39"/>
    <w:semiHidden/>
    <w:unhideWhenUsed/>
    <w:rsid w:val="00A070B9"/>
    <w:pPr>
      <w:spacing w:after="100"/>
      <w:ind w:left="1760"/>
    </w:pPr>
    <w:rPr>
      <w:color w:val="17365D" w:themeColor="text2" w:themeShade="BF"/>
    </w:rPr>
  </w:style>
  <w:style w:type="character" w:customStyle="1" w:styleId="ExecutiveSummaryChar">
    <w:name w:val="Executive Summary Char"/>
    <w:basedOn w:val="DefaultParagraphFont"/>
    <w:link w:val="ExecutiveSummary"/>
    <w:rsid w:val="006C5298"/>
    <w:rPr>
      <w:rFonts w:ascii="Calibri" w:hAnsi="Calibri"/>
      <w:b/>
      <w:spacing w:val="2"/>
      <w:sz w:val="40"/>
    </w:rPr>
  </w:style>
  <w:style w:type="paragraph" w:styleId="Revision">
    <w:name w:val="Revision"/>
    <w:hidden/>
    <w:uiPriority w:val="99"/>
    <w:semiHidden/>
    <w:rsid w:val="0033376A"/>
    <w:pPr>
      <w:spacing w:after="0" w:line="240" w:lineRule="auto"/>
    </w:pPr>
    <w:rPr>
      <w:rFonts w:ascii="Calibri" w:hAnsi="Calibri"/>
      <w:spacing w:val="2"/>
    </w:rPr>
  </w:style>
  <w:style w:type="numbering" w:customStyle="1" w:styleId="Elencocorrente1">
    <w:name w:val="Elenco corrente1"/>
    <w:uiPriority w:val="99"/>
    <w:rsid w:val="0033376A"/>
    <w:pPr>
      <w:numPr>
        <w:numId w:val="13"/>
      </w:numPr>
    </w:pPr>
  </w:style>
  <w:style w:type="numbering" w:customStyle="1" w:styleId="Elencocorrente2">
    <w:name w:val="Elenco corrente2"/>
    <w:uiPriority w:val="99"/>
    <w:rsid w:val="004D5A4D"/>
    <w:pPr>
      <w:numPr>
        <w:numId w:val="14"/>
      </w:numPr>
    </w:pPr>
  </w:style>
  <w:style w:type="paragraph" w:styleId="TableofFigures">
    <w:name w:val="table of figures"/>
    <w:basedOn w:val="Normal"/>
    <w:next w:val="Normal"/>
    <w:uiPriority w:val="99"/>
    <w:unhideWhenUsed/>
    <w:rsid w:val="002D2374"/>
    <w:pPr>
      <w:spacing w:after="0"/>
    </w:pPr>
  </w:style>
  <w:style w:type="paragraph" w:customStyle="1" w:styleId="paragraph">
    <w:name w:val="paragraph"/>
    <w:basedOn w:val="Normal"/>
    <w:rsid w:val="00C66417"/>
    <w:pPr>
      <w:spacing w:before="100" w:beforeAutospacing="1" w:after="100" w:afterAutospacing="1" w:line="240" w:lineRule="auto"/>
      <w:jc w:val="left"/>
    </w:pPr>
    <w:rPr>
      <w:rFonts w:ascii="Times New Roman" w:eastAsia="Times New Roman" w:hAnsi="Times New Roman" w:cs="Times New Roman"/>
      <w:spacing w:val="0"/>
      <w:sz w:val="24"/>
      <w:szCs w:val="24"/>
      <w:lang w:val="en-US"/>
    </w:rPr>
  </w:style>
  <w:style w:type="character" w:customStyle="1" w:styleId="normaltextrun">
    <w:name w:val="normaltextrun"/>
    <w:basedOn w:val="DefaultParagraphFont"/>
    <w:rsid w:val="00C66417"/>
  </w:style>
  <w:style w:type="character" w:customStyle="1" w:styleId="eop">
    <w:name w:val="eop"/>
    <w:basedOn w:val="DefaultParagraphFont"/>
    <w:rsid w:val="00C66417"/>
  </w:style>
  <w:style w:type="character" w:customStyle="1" w:styleId="scxw36528">
    <w:name w:val="scxw36528"/>
    <w:basedOn w:val="DefaultParagraphFont"/>
    <w:rsid w:val="00C66417"/>
  </w:style>
  <w:style w:type="character" w:customStyle="1" w:styleId="cf01">
    <w:name w:val="cf01"/>
    <w:basedOn w:val="DefaultParagraphFont"/>
    <w:rsid w:val="00A747BF"/>
    <w:rPr>
      <w:rFonts w:ascii="Segoe UI" w:hAnsi="Segoe UI" w:cs="Segoe UI" w:hint="default"/>
      <w:sz w:val="18"/>
      <w:szCs w:val="18"/>
    </w:rPr>
  </w:style>
  <w:style w:type="character" w:styleId="UnresolvedMention">
    <w:name w:val="Unresolved Mention"/>
    <w:basedOn w:val="DefaultParagraphFont"/>
    <w:uiPriority w:val="99"/>
    <w:semiHidden/>
    <w:unhideWhenUsed/>
    <w:rsid w:val="002D60B6"/>
    <w:rPr>
      <w:color w:val="605E5C"/>
      <w:shd w:val="clear" w:color="auto" w:fill="E1DFDD"/>
    </w:rPr>
  </w:style>
  <w:style w:type="paragraph" w:styleId="FootnoteText">
    <w:name w:val="footnote text"/>
    <w:basedOn w:val="Normal"/>
    <w:link w:val="FootnoteTextChar"/>
    <w:uiPriority w:val="99"/>
    <w:semiHidden/>
    <w:unhideWhenUsed/>
    <w:rsid w:val="00981A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1A4D"/>
    <w:rPr>
      <w:rFonts w:ascii="Calibri" w:hAnsi="Calibri"/>
      <w:spacing w:val="2"/>
      <w:sz w:val="20"/>
      <w:szCs w:val="20"/>
    </w:rPr>
  </w:style>
  <w:style w:type="character" w:styleId="FootnoteReference">
    <w:name w:val="footnote reference"/>
    <w:basedOn w:val="DefaultParagraphFont"/>
    <w:uiPriority w:val="99"/>
    <w:semiHidden/>
    <w:unhideWhenUsed/>
    <w:rsid w:val="00981A4D"/>
    <w:rPr>
      <w:vertAlign w:val="superscript"/>
    </w:rPr>
  </w:style>
  <w:style w:type="character" w:customStyle="1" w:styleId="url">
    <w:name w:val="url"/>
    <w:basedOn w:val="DefaultParagraphFont"/>
    <w:rsid w:val="00E42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10203">
      <w:bodyDiv w:val="1"/>
      <w:marLeft w:val="0"/>
      <w:marRight w:val="0"/>
      <w:marTop w:val="0"/>
      <w:marBottom w:val="0"/>
      <w:divBdr>
        <w:top w:val="none" w:sz="0" w:space="0" w:color="auto"/>
        <w:left w:val="none" w:sz="0" w:space="0" w:color="auto"/>
        <w:bottom w:val="none" w:sz="0" w:space="0" w:color="auto"/>
        <w:right w:val="none" w:sz="0" w:space="0" w:color="auto"/>
      </w:divBdr>
      <w:divsChild>
        <w:div w:id="1993560790">
          <w:marLeft w:val="547"/>
          <w:marRight w:val="0"/>
          <w:marTop w:val="115"/>
          <w:marBottom w:val="0"/>
          <w:divBdr>
            <w:top w:val="none" w:sz="0" w:space="0" w:color="auto"/>
            <w:left w:val="none" w:sz="0" w:space="0" w:color="auto"/>
            <w:bottom w:val="none" w:sz="0" w:space="0" w:color="auto"/>
            <w:right w:val="none" w:sz="0" w:space="0" w:color="auto"/>
          </w:divBdr>
        </w:div>
      </w:divsChild>
    </w:div>
    <w:div w:id="167405847">
      <w:bodyDiv w:val="1"/>
      <w:marLeft w:val="0"/>
      <w:marRight w:val="0"/>
      <w:marTop w:val="0"/>
      <w:marBottom w:val="0"/>
      <w:divBdr>
        <w:top w:val="none" w:sz="0" w:space="0" w:color="auto"/>
        <w:left w:val="none" w:sz="0" w:space="0" w:color="auto"/>
        <w:bottom w:val="none" w:sz="0" w:space="0" w:color="auto"/>
        <w:right w:val="none" w:sz="0" w:space="0" w:color="auto"/>
      </w:divBdr>
      <w:divsChild>
        <w:div w:id="1340546821">
          <w:marLeft w:val="274"/>
          <w:marRight w:val="0"/>
          <w:marTop w:val="0"/>
          <w:marBottom w:val="0"/>
          <w:divBdr>
            <w:top w:val="none" w:sz="0" w:space="0" w:color="auto"/>
            <w:left w:val="none" w:sz="0" w:space="0" w:color="auto"/>
            <w:bottom w:val="none" w:sz="0" w:space="0" w:color="auto"/>
            <w:right w:val="none" w:sz="0" w:space="0" w:color="auto"/>
          </w:divBdr>
        </w:div>
      </w:divsChild>
    </w:div>
    <w:div w:id="186605965">
      <w:bodyDiv w:val="1"/>
      <w:marLeft w:val="0"/>
      <w:marRight w:val="0"/>
      <w:marTop w:val="0"/>
      <w:marBottom w:val="0"/>
      <w:divBdr>
        <w:top w:val="none" w:sz="0" w:space="0" w:color="auto"/>
        <w:left w:val="none" w:sz="0" w:space="0" w:color="auto"/>
        <w:bottom w:val="none" w:sz="0" w:space="0" w:color="auto"/>
        <w:right w:val="none" w:sz="0" w:space="0" w:color="auto"/>
      </w:divBdr>
    </w:div>
    <w:div w:id="332346243">
      <w:bodyDiv w:val="1"/>
      <w:marLeft w:val="0"/>
      <w:marRight w:val="0"/>
      <w:marTop w:val="0"/>
      <w:marBottom w:val="0"/>
      <w:divBdr>
        <w:top w:val="none" w:sz="0" w:space="0" w:color="auto"/>
        <w:left w:val="none" w:sz="0" w:space="0" w:color="auto"/>
        <w:bottom w:val="none" w:sz="0" w:space="0" w:color="auto"/>
        <w:right w:val="none" w:sz="0" w:space="0" w:color="auto"/>
      </w:divBdr>
      <w:divsChild>
        <w:div w:id="241839210">
          <w:marLeft w:val="274"/>
          <w:marRight w:val="0"/>
          <w:marTop w:val="0"/>
          <w:marBottom w:val="0"/>
          <w:divBdr>
            <w:top w:val="none" w:sz="0" w:space="0" w:color="auto"/>
            <w:left w:val="none" w:sz="0" w:space="0" w:color="auto"/>
            <w:bottom w:val="none" w:sz="0" w:space="0" w:color="auto"/>
            <w:right w:val="none" w:sz="0" w:space="0" w:color="auto"/>
          </w:divBdr>
        </w:div>
        <w:div w:id="828592845">
          <w:marLeft w:val="274"/>
          <w:marRight w:val="0"/>
          <w:marTop w:val="0"/>
          <w:marBottom w:val="0"/>
          <w:divBdr>
            <w:top w:val="none" w:sz="0" w:space="0" w:color="auto"/>
            <w:left w:val="none" w:sz="0" w:space="0" w:color="auto"/>
            <w:bottom w:val="none" w:sz="0" w:space="0" w:color="auto"/>
            <w:right w:val="none" w:sz="0" w:space="0" w:color="auto"/>
          </w:divBdr>
        </w:div>
        <w:div w:id="1169834768">
          <w:marLeft w:val="274"/>
          <w:marRight w:val="0"/>
          <w:marTop w:val="0"/>
          <w:marBottom w:val="0"/>
          <w:divBdr>
            <w:top w:val="none" w:sz="0" w:space="0" w:color="auto"/>
            <w:left w:val="none" w:sz="0" w:space="0" w:color="auto"/>
            <w:bottom w:val="none" w:sz="0" w:space="0" w:color="auto"/>
            <w:right w:val="none" w:sz="0" w:space="0" w:color="auto"/>
          </w:divBdr>
        </w:div>
        <w:div w:id="1407801799">
          <w:marLeft w:val="274"/>
          <w:marRight w:val="0"/>
          <w:marTop w:val="0"/>
          <w:marBottom w:val="0"/>
          <w:divBdr>
            <w:top w:val="none" w:sz="0" w:space="0" w:color="auto"/>
            <w:left w:val="none" w:sz="0" w:space="0" w:color="auto"/>
            <w:bottom w:val="none" w:sz="0" w:space="0" w:color="auto"/>
            <w:right w:val="none" w:sz="0" w:space="0" w:color="auto"/>
          </w:divBdr>
        </w:div>
        <w:div w:id="1545556504">
          <w:marLeft w:val="274"/>
          <w:marRight w:val="0"/>
          <w:marTop w:val="0"/>
          <w:marBottom w:val="0"/>
          <w:divBdr>
            <w:top w:val="none" w:sz="0" w:space="0" w:color="auto"/>
            <w:left w:val="none" w:sz="0" w:space="0" w:color="auto"/>
            <w:bottom w:val="none" w:sz="0" w:space="0" w:color="auto"/>
            <w:right w:val="none" w:sz="0" w:space="0" w:color="auto"/>
          </w:divBdr>
        </w:div>
        <w:div w:id="1670521735">
          <w:marLeft w:val="274"/>
          <w:marRight w:val="0"/>
          <w:marTop w:val="0"/>
          <w:marBottom w:val="0"/>
          <w:divBdr>
            <w:top w:val="none" w:sz="0" w:space="0" w:color="auto"/>
            <w:left w:val="none" w:sz="0" w:space="0" w:color="auto"/>
            <w:bottom w:val="none" w:sz="0" w:space="0" w:color="auto"/>
            <w:right w:val="none" w:sz="0" w:space="0" w:color="auto"/>
          </w:divBdr>
        </w:div>
        <w:div w:id="1803186323">
          <w:marLeft w:val="274"/>
          <w:marRight w:val="0"/>
          <w:marTop w:val="0"/>
          <w:marBottom w:val="0"/>
          <w:divBdr>
            <w:top w:val="none" w:sz="0" w:space="0" w:color="auto"/>
            <w:left w:val="none" w:sz="0" w:space="0" w:color="auto"/>
            <w:bottom w:val="none" w:sz="0" w:space="0" w:color="auto"/>
            <w:right w:val="none" w:sz="0" w:space="0" w:color="auto"/>
          </w:divBdr>
        </w:div>
        <w:div w:id="1915696265">
          <w:marLeft w:val="274"/>
          <w:marRight w:val="0"/>
          <w:marTop w:val="0"/>
          <w:marBottom w:val="0"/>
          <w:divBdr>
            <w:top w:val="none" w:sz="0" w:space="0" w:color="auto"/>
            <w:left w:val="none" w:sz="0" w:space="0" w:color="auto"/>
            <w:bottom w:val="none" w:sz="0" w:space="0" w:color="auto"/>
            <w:right w:val="none" w:sz="0" w:space="0" w:color="auto"/>
          </w:divBdr>
        </w:div>
        <w:div w:id="2025784133">
          <w:marLeft w:val="274"/>
          <w:marRight w:val="0"/>
          <w:marTop w:val="0"/>
          <w:marBottom w:val="0"/>
          <w:divBdr>
            <w:top w:val="none" w:sz="0" w:space="0" w:color="auto"/>
            <w:left w:val="none" w:sz="0" w:space="0" w:color="auto"/>
            <w:bottom w:val="none" w:sz="0" w:space="0" w:color="auto"/>
            <w:right w:val="none" w:sz="0" w:space="0" w:color="auto"/>
          </w:divBdr>
        </w:div>
      </w:divsChild>
    </w:div>
    <w:div w:id="423960474">
      <w:bodyDiv w:val="1"/>
      <w:marLeft w:val="0"/>
      <w:marRight w:val="0"/>
      <w:marTop w:val="0"/>
      <w:marBottom w:val="0"/>
      <w:divBdr>
        <w:top w:val="none" w:sz="0" w:space="0" w:color="auto"/>
        <w:left w:val="none" w:sz="0" w:space="0" w:color="auto"/>
        <w:bottom w:val="none" w:sz="0" w:space="0" w:color="auto"/>
        <w:right w:val="none" w:sz="0" w:space="0" w:color="auto"/>
      </w:divBdr>
    </w:div>
    <w:div w:id="442189532">
      <w:bodyDiv w:val="1"/>
      <w:marLeft w:val="0"/>
      <w:marRight w:val="0"/>
      <w:marTop w:val="0"/>
      <w:marBottom w:val="0"/>
      <w:divBdr>
        <w:top w:val="none" w:sz="0" w:space="0" w:color="auto"/>
        <w:left w:val="none" w:sz="0" w:space="0" w:color="auto"/>
        <w:bottom w:val="none" w:sz="0" w:space="0" w:color="auto"/>
        <w:right w:val="none" w:sz="0" w:space="0" w:color="auto"/>
      </w:divBdr>
    </w:div>
    <w:div w:id="568346083">
      <w:bodyDiv w:val="1"/>
      <w:marLeft w:val="0"/>
      <w:marRight w:val="0"/>
      <w:marTop w:val="0"/>
      <w:marBottom w:val="0"/>
      <w:divBdr>
        <w:top w:val="none" w:sz="0" w:space="0" w:color="auto"/>
        <w:left w:val="none" w:sz="0" w:space="0" w:color="auto"/>
        <w:bottom w:val="none" w:sz="0" w:space="0" w:color="auto"/>
        <w:right w:val="none" w:sz="0" w:space="0" w:color="auto"/>
      </w:divBdr>
    </w:div>
    <w:div w:id="629677745">
      <w:bodyDiv w:val="1"/>
      <w:marLeft w:val="0"/>
      <w:marRight w:val="0"/>
      <w:marTop w:val="0"/>
      <w:marBottom w:val="0"/>
      <w:divBdr>
        <w:top w:val="none" w:sz="0" w:space="0" w:color="auto"/>
        <w:left w:val="none" w:sz="0" w:space="0" w:color="auto"/>
        <w:bottom w:val="none" w:sz="0" w:space="0" w:color="auto"/>
        <w:right w:val="none" w:sz="0" w:space="0" w:color="auto"/>
      </w:divBdr>
    </w:div>
    <w:div w:id="694116458">
      <w:bodyDiv w:val="1"/>
      <w:marLeft w:val="0"/>
      <w:marRight w:val="0"/>
      <w:marTop w:val="0"/>
      <w:marBottom w:val="0"/>
      <w:divBdr>
        <w:top w:val="none" w:sz="0" w:space="0" w:color="auto"/>
        <w:left w:val="none" w:sz="0" w:space="0" w:color="auto"/>
        <w:bottom w:val="none" w:sz="0" w:space="0" w:color="auto"/>
        <w:right w:val="none" w:sz="0" w:space="0" w:color="auto"/>
      </w:divBdr>
    </w:div>
    <w:div w:id="695159527">
      <w:bodyDiv w:val="1"/>
      <w:marLeft w:val="0"/>
      <w:marRight w:val="0"/>
      <w:marTop w:val="0"/>
      <w:marBottom w:val="0"/>
      <w:divBdr>
        <w:top w:val="none" w:sz="0" w:space="0" w:color="auto"/>
        <w:left w:val="none" w:sz="0" w:space="0" w:color="auto"/>
        <w:bottom w:val="none" w:sz="0" w:space="0" w:color="auto"/>
        <w:right w:val="none" w:sz="0" w:space="0" w:color="auto"/>
      </w:divBdr>
    </w:div>
    <w:div w:id="700131935">
      <w:bodyDiv w:val="1"/>
      <w:marLeft w:val="0"/>
      <w:marRight w:val="0"/>
      <w:marTop w:val="0"/>
      <w:marBottom w:val="0"/>
      <w:divBdr>
        <w:top w:val="none" w:sz="0" w:space="0" w:color="auto"/>
        <w:left w:val="none" w:sz="0" w:space="0" w:color="auto"/>
        <w:bottom w:val="none" w:sz="0" w:space="0" w:color="auto"/>
        <w:right w:val="none" w:sz="0" w:space="0" w:color="auto"/>
      </w:divBdr>
    </w:div>
    <w:div w:id="767769300">
      <w:bodyDiv w:val="1"/>
      <w:marLeft w:val="0"/>
      <w:marRight w:val="0"/>
      <w:marTop w:val="0"/>
      <w:marBottom w:val="0"/>
      <w:divBdr>
        <w:top w:val="none" w:sz="0" w:space="0" w:color="auto"/>
        <w:left w:val="none" w:sz="0" w:space="0" w:color="auto"/>
        <w:bottom w:val="none" w:sz="0" w:space="0" w:color="auto"/>
        <w:right w:val="none" w:sz="0" w:space="0" w:color="auto"/>
      </w:divBdr>
    </w:div>
    <w:div w:id="1254820327">
      <w:bodyDiv w:val="1"/>
      <w:marLeft w:val="0"/>
      <w:marRight w:val="0"/>
      <w:marTop w:val="0"/>
      <w:marBottom w:val="0"/>
      <w:divBdr>
        <w:top w:val="none" w:sz="0" w:space="0" w:color="auto"/>
        <w:left w:val="none" w:sz="0" w:space="0" w:color="auto"/>
        <w:bottom w:val="none" w:sz="0" w:space="0" w:color="auto"/>
        <w:right w:val="none" w:sz="0" w:space="0" w:color="auto"/>
      </w:divBdr>
      <w:divsChild>
        <w:div w:id="224490642">
          <w:marLeft w:val="274"/>
          <w:marRight w:val="0"/>
          <w:marTop w:val="0"/>
          <w:marBottom w:val="0"/>
          <w:divBdr>
            <w:top w:val="none" w:sz="0" w:space="0" w:color="auto"/>
            <w:left w:val="none" w:sz="0" w:space="0" w:color="auto"/>
            <w:bottom w:val="none" w:sz="0" w:space="0" w:color="auto"/>
            <w:right w:val="none" w:sz="0" w:space="0" w:color="auto"/>
          </w:divBdr>
        </w:div>
        <w:div w:id="388385990">
          <w:marLeft w:val="274"/>
          <w:marRight w:val="0"/>
          <w:marTop w:val="0"/>
          <w:marBottom w:val="0"/>
          <w:divBdr>
            <w:top w:val="none" w:sz="0" w:space="0" w:color="auto"/>
            <w:left w:val="none" w:sz="0" w:space="0" w:color="auto"/>
            <w:bottom w:val="none" w:sz="0" w:space="0" w:color="auto"/>
            <w:right w:val="none" w:sz="0" w:space="0" w:color="auto"/>
          </w:divBdr>
        </w:div>
        <w:div w:id="674378051">
          <w:marLeft w:val="274"/>
          <w:marRight w:val="0"/>
          <w:marTop w:val="0"/>
          <w:marBottom w:val="0"/>
          <w:divBdr>
            <w:top w:val="none" w:sz="0" w:space="0" w:color="auto"/>
            <w:left w:val="none" w:sz="0" w:space="0" w:color="auto"/>
            <w:bottom w:val="none" w:sz="0" w:space="0" w:color="auto"/>
            <w:right w:val="none" w:sz="0" w:space="0" w:color="auto"/>
          </w:divBdr>
        </w:div>
        <w:div w:id="836263682">
          <w:marLeft w:val="274"/>
          <w:marRight w:val="0"/>
          <w:marTop w:val="0"/>
          <w:marBottom w:val="0"/>
          <w:divBdr>
            <w:top w:val="none" w:sz="0" w:space="0" w:color="auto"/>
            <w:left w:val="none" w:sz="0" w:space="0" w:color="auto"/>
            <w:bottom w:val="none" w:sz="0" w:space="0" w:color="auto"/>
            <w:right w:val="none" w:sz="0" w:space="0" w:color="auto"/>
          </w:divBdr>
        </w:div>
        <w:div w:id="854072420">
          <w:marLeft w:val="274"/>
          <w:marRight w:val="0"/>
          <w:marTop w:val="0"/>
          <w:marBottom w:val="0"/>
          <w:divBdr>
            <w:top w:val="none" w:sz="0" w:space="0" w:color="auto"/>
            <w:left w:val="none" w:sz="0" w:space="0" w:color="auto"/>
            <w:bottom w:val="none" w:sz="0" w:space="0" w:color="auto"/>
            <w:right w:val="none" w:sz="0" w:space="0" w:color="auto"/>
          </w:divBdr>
        </w:div>
        <w:div w:id="1019509001">
          <w:marLeft w:val="274"/>
          <w:marRight w:val="0"/>
          <w:marTop w:val="0"/>
          <w:marBottom w:val="0"/>
          <w:divBdr>
            <w:top w:val="none" w:sz="0" w:space="0" w:color="auto"/>
            <w:left w:val="none" w:sz="0" w:space="0" w:color="auto"/>
            <w:bottom w:val="none" w:sz="0" w:space="0" w:color="auto"/>
            <w:right w:val="none" w:sz="0" w:space="0" w:color="auto"/>
          </w:divBdr>
        </w:div>
        <w:div w:id="1097406210">
          <w:marLeft w:val="274"/>
          <w:marRight w:val="0"/>
          <w:marTop w:val="0"/>
          <w:marBottom w:val="0"/>
          <w:divBdr>
            <w:top w:val="none" w:sz="0" w:space="0" w:color="auto"/>
            <w:left w:val="none" w:sz="0" w:space="0" w:color="auto"/>
            <w:bottom w:val="none" w:sz="0" w:space="0" w:color="auto"/>
            <w:right w:val="none" w:sz="0" w:space="0" w:color="auto"/>
          </w:divBdr>
        </w:div>
        <w:div w:id="1290553617">
          <w:marLeft w:val="274"/>
          <w:marRight w:val="0"/>
          <w:marTop w:val="0"/>
          <w:marBottom w:val="0"/>
          <w:divBdr>
            <w:top w:val="none" w:sz="0" w:space="0" w:color="auto"/>
            <w:left w:val="none" w:sz="0" w:space="0" w:color="auto"/>
            <w:bottom w:val="none" w:sz="0" w:space="0" w:color="auto"/>
            <w:right w:val="none" w:sz="0" w:space="0" w:color="auto"/>
          </w:divBdr>
        </w:div>
        <w:div w:id="1529488929">
          <w:marLeft w:val="274"/>
          <w:marRight w:val="0"/>
          <w:marTop w:val="0"/>
          <w:marBottom w:val="0"/>
          <w:divBdr>
            <w:top w:val="none" w:sz="0" w:space="0" w:color="auto"/>
            <w:left w:val="none" w:sz="0" w:space="0" w:color="auto"/>
            <w:bottom w:val="none" w:sz="0" w:space="0" w:color="auto"/>
            <w:right w:val="none" w:sz="0" w:space="0" w:color="auto"/>
          </w:divBdr>
        </w:div>
      </w:divsChild>
    </w:div>
    <w:div w:id="1352955292">
      <w:bodyDiv w:val="1"/>
      <w:marLeft w:val="0"/>
      <w:marRight w:val="0"/>
      <w:marTop w:val="0"/>
      <w:marBottom w:val="0"/>
      <w:divBdr>
        <w:top w:val="none" w:sz="0" w:space="0" w:color="auto"/>
        <w:left w:val="none" w:sz="0" w:space="0" w:color="auto"/>
        <w:bottom w:val="none" w:sz="0" w:space="0" w:color="auto"/>
        <w:right w:val="none" w:sz="0" w:space="0" w:color="auto"/>
      </w:divBdr>
      <w:divsChild>
        <w:div w:id="457994884">
          <w:marLeft w:val="0"/>
          <w:marRight w:val="0"/>
          <w:marTop w:val="0"/>
          <w:marBottom w:val="0"/>
          <w:divBdr>
            <w:top w:val="none" w:sz="0" w:space="0" w:color="auto"/>
            <w:left w:val="none" w:sz="0" w:space="0" w:color="auto"/>
            <w:bottom w:val="none" w:sz="0" w:space="0" w:color="auto"/>
            <w:right w:val="none" w:sz="0" w:space="0" w:color="auto"/>
          </w:divBdr>
        </w:div>
        <w:div w:id="1421028698">
          <w:marLeft w:val="0"/>
          <w:marRight w:val="0"/>
          <w:marTop w:val="0"/>
          <w:marBottom w:val="0"/>
          <w:divBdr>
            <w:top w:val="single" w:sz="2" w:space="0" w:color="D9D9E3"/>
            <w:left w:val="single" w:sz="2" w:space="0" w:color="D9D9E3"/>
            <w:bottom w:val="single" w:sz="2" w:space="0" w:color="D9D9E3"/>
            <w:right w:val="single" w:sz="2" w:space="0" w:color="D9D9E3"/>
          </w:divBdr>
          <w:divsChild>
            <w:div w:id="1835872422">
              <w:marLeft w:val="0"/>
              <w:marRight w:val="0"/>
              <w:marTop w:val="0"/>
              <w:marBottom w:val="0"/>
              <w:divBdr>
                <w:top w:val="single" w:sz="2" w:space="0" w:color="D9D9E3"/>
                <w:left w:val="single" w:sz="2" w:space="0" w:color="D9D9E3"/>
                <w:bottom w:val="single" w:sz="2" w:space="0" w:color="D9D9E3"/>
                <w:right w:val="single" w:sz="2" w:space="0" w:color="D9D9E3"/>
              </w:divBdr>
              <w:divsChild>
                <w:div w:id="819610908">
                  <w:marLeft w:val="0"/>
                  <w:marRight w:val="0"/>
                  <w:marTop w:val="0"/>
                  <w:marBottom w:val="0"/>
                  <w:divBdr>
                    <w:top w:val="single" w:sz="2" w:space="0" w:color="D9D9E3"/>
                    <w:left w:val="single" w:sz="2" w:space="0" w:color="D9D9E3"/>
                    <w:bottom w:val="single" w:sz="2" w:space="0" w:color="D9D9E3"/>
                    <w:right w:val="single" w:sz="2" w:space="0" w:color="D9D9E3"/>
                  </w:divBdr>
                  <w:divsChild>
                    <w:div w:id="1117336901">
                      <w:marLeft w:val="0"/>
                      <w:marRight w:val="0"/>
                      <w:marTop w:val="0"/>
                      <w:marBottom w:val="0"/>
                      <w:divBdr>
                        <w:top w:val="single" w:sz="2" w:space="0" w:color="D9D9E3"/>
                        <w:left w:val="single" w:sz="2" w:space="0" w:color="D9D9E3"/>
                        <w:bottom w:val="single" w:sz="2" w:space="0" w:color="D9D9E3"/>
                        <w:right w:val="single" w:sz="2" w:space="0" w:color="D9D9E3"/>
                      </w:divBdr>
                      <w:divsChild>
                        <w:div w:id="1645701759">
                          <w:marLeft w:val="0"/>
                          <w:marRight w:val="0"/>
                          <w:marTop w:val="0"/>
                          <w:marBottom w:val="0"/>
                          <w:divBdr>
                            <w:top w:val="none" w:sz="0" w:space="0" w:color="auto"/>
                            <w:left w:val="none" w:sz="0" w:space="0" w:color="auto"/>
                            <w:bottom w:val="none" w:sz="0" w:space="0" w:color="auto"/>
                            <w:right w:val="none" w:sz="0" w:space="0" w:color="auto"/>
                          </w:divBdr>
                          <w:divsChild>
                            <w:div w:id="104159628">
                              <w:marLeft w:val="0"/>
                              <w:marRight w:val="0"/>
                              <w:marTop w:val="100"/>
                              <w:marBottom w:val="100"/>
                              <w:divBdr>
                                <w:top w:val="single" w:sz="2" w:space="0" w:color="D9D9E3"/>
                                <w:left w:val="single" w:sz="2" w:space="0" w:color="D9D9E3"/>
                                <w:bottom w:val="single" w:sz="2" w:space="0" w:color="D9D9E3"/>
                                <w:right w:val="single" w:sz="2" w:space="0" w:color="D9D9E3"/>
                              </w:divBdr>
                              <w:divsChild>
                                <w:div w:id="318465498">
                                  <w:marLeft w:val="0"/>
                                  <w:marRight w:val="0"/>
                                  <w:marTop w:val="0"/>
                                  <w:marBottom w:val="0"/>
                                  <w:divBdr>
                                    <w:top w:val="single" w:sz="2" w:space="0" w:color="D9D9E3"/>
                                    <w:left w:val="single" w:sz="2" w:space="0" w:color="D9D9E3"/>
                                    <w:bottom w:val="single" w:sz="2" w:space="0" w:color="D9D9E3"/>
                                    <w:right w:val="single" w:sz="2" w:space="0" w:color="D9D9E3"/>
                                  </w:divBdr>
                                  <w:divsChild>
                                    <w:div w:id="103120011">
                                      <w:marLeft w:val="0"/>
                                      <w:marRight w:val="0"/>
                                      <w:marTop w:val="0"/>
                                      <w:marBottom w:val="0"/>
                                      <w:divBdr>
                                        <w:top w:val="single" w:sz="2" w:space="0" w:color="D9D9E3"/>
                                        <w:left w:val="single" w:sz="2" w:space="0" w:color="D9D9E3"/>
                                        <w:bottom w:val="single" w:sz="2" w:space="0" w:color="D9D9E3"/>
                                        <w:right w:val="single" w:sz="2" w:space="0" w:color="D9D9E3"/>
                                      </w:divBdr>
                                      <w:divsChild>
                                        <w:div w:id="128596109">
                                          <w:marLeft w:val="0"/>
                                          <w:marRight w:val="0"/>
                                          <w:marTop w:val="0"/>
                                          <w:marBottom w:val="0"/>
                                          <w:divBdr>
                                            <w:top w:val="single" w:sz="2" w:space="0" w:color="D9D9E3"/>
                                            <w:left w:val="single" w:sz="2" w:space="0" w:color="D9D9E3"/>
                                            <w:bottom w:val="single" w:sz="2" w:space="0" w:color="D9D9E3"/>
                                            <w:right w:val="single" w:sz="2" w:space="0" w:color="D9D9E3"/>
                                          </w:divBdr>
                                          <w:divsChild>
                                            <w:div w:id="1094671730">
                                              <w:marLeft w:val="0"/>
                                              <w:marRight w:val="0"/>
                                              <w:marTop w:val="0"/>
                                              <w:marBottom w:val="0"/>
                                              <w:divBdr>
                                                <w:top w:val="single" w:sz="2" w:space="0" w:color="D9D9E3"/>
                                                <w:left w:val="single" w:sz="2" w:space="0" w:color="D9D9E3"/>
                                                <w:bottom w:val="single" w:sz="2" w:space="0" w:color="D9D9E3"/>
                                                <w:right w:val="single" w:sz="2" w:space="0" w:color="D9D9E3"/>
                                              </w:divBdr>
                                              <w:divsChild>
                                                <w:div w:id="848133150">
                                                  <w:marLeft w:val="0"/>
                                                  <w:marRight w:val="0"/>
                                                  <w:marTop w:val="0"/>
                                                  <w:marBottom w:val="0"/>
                                                  <w:divBdr>
                                                    <w:top w:val="single" w:sz="2" w:space="0" w:color="D9D9E3"/>
                                                    <w:left w:val="single" w:sz="2" w:space="0" w:color="D9D9E3"/>
                                                    <w:bottom w:val="single" w:sz="2" w:space="0" w:color="D9D9E3"/>
                                                    <w:right w:val="single" w:sz="2" w:space="0" w:color="D9D9E3"/>
                                                  </w:divBdr>
                                                  <w:divsChild>
                                                    <w:div w:id="196159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93131004">
      <w:bodyDiv w:val="1"/>
      <w:marLeft w:val="0"/>
      <w:marRight w:val="0"/>
      <w:marTop w:val="0"/>
      <w:marBottom w:val="0"/>
      <w:divBdr>
        <w:top w:val="none" w:sz="0" w:space="0" w:color="auto"/>
        <w:left w:val="none" w:sz="0" w:space="0" w:color="auto"/>
        <w:bottom w:val="none" w:sz="0" w:space="0" w:color="auto"/>
        <w:right w:val="none" w:sz="0" w:space="0" w:color="auto"/>
      </w:divBdr>
      <w:divsChild>
        <w:div w:id="279799114">
          <w:marLeft w:val="0"/>
          <w:marRight w:val="0"/>
          <w:marTop w:val="0"/>
          <w:marBottom w:val="0"/>
          <w:divBdr>
            <w:top w:val="none" w:sz="0" w:space="0" w:color="auto"/>
            <w:left w:val="none" w:sz="0" w:space="0" w:color="auto"/>
            <w:bottom w:val="none" w:sz="0" w:space="0" w:color="auto"/>
            <w:right w:val="none" w:sz="0" w:space="0" w:color="auto"/>
          </w:divBdr>
        </w:div>
        <w:div w:id="786317896">
          <w:marLeft w:val="0"/>
          <w:marRight w:val="0"/>
          <w:marTop w:val="0"/>
          <w:marBottom w:val="0"/>
          <w:divBdr>
            <w:top w:val="none" w:sz="0" w:space="0" w:color="auto"/>
            <w:left w:val="none" w:sz="0" w:space="0" w:color="auto"/>
            <w:bottom w:val="none" w:sz="0" w:space="0" w:color="auto"/>
            <w:right w:val="none" w:sz="0" w:space="0" w:color="auto"/>
          </w:divBdr>
          <w:divsChild>
            <w:div w:id="942759070">
              <w:marLeft w:val="-45"/>
              <w:marRight w:val="0"/>
              <w:marTop w:val="30"/>
              <w:marBottom w:val="30"/>
              <w:divBdr>
                <w:top w:val="none" w:sz="0" w:space="0" w:color="auto"/>
                <w:left w:val="none" w:sz="0" w:space="0" w:color="auto"/>
                <w:bottom w:val="none" w:sz="0" w:space="0" w:color="auto"/>
                <w:right w:val="none" w:sz="0" w:space="0" w:color="auto"/>
              </w:divBdr>
              <w:divsChild>
                <w:div w:id="13070303">
                  <w:marLeft w:val="0"/>
                  <w:marRight w:val="0"/>
                  <w:marTop w:val="0"/>
                  <w:marBottom w:val="0"/>
                  <w:divBdr>
                    <w:top w:val="none" w:sz="0" w:space="0" w:color="auto"/>
                    <w:left w:val="none" w:sz="0" w:space="0" w:color="auto"/>
                    <w:bottom w:val="none" w:sz="0" w:space="0" w:color="auto"/>
                    <w:right w:val="none" w:sz="0" w:space="0" w:color="auto"/>
                  </w:divBdr>
                  <w:divsChild>
                    <w:div w:id="814031017">
                      <w:marLeft w:val="0"/>
                      <w:marRight w:val="0"/>
                      <w:marTop w:val="0"/>
                      <w:marBottom w:val="0"/>
                      <w:divBdr>
                        <w:top w:val="none" w:sz="0" w:space="0" w:color="auto"/>
                        <w:left w:val="none" w:sz="0" w:space="0" w:color="auto"/>
                        <w:bottom w:val="none" w:sz="0" w:space="0" w:color="auto"/>
                        <w:right w:val="none" w:sz="0" w:space="0" w:color="auto"/>
                      </w:divBdr>
                    </w:div>
                  </w:divsChild>
                </w:div>
                <w:div w:id="36392368">
                  <w:marLeft w:val="0"/>
                  <w:marRight w:val="0"/>
                  <w:marTop w:val="0"/>
                  <w:marBottom w:val="0"/>
                  <w:divBdr>
                    <w:top w:val="none" w:sz="0" w:space="0" w:color="auto"/>
                    <w:left w:val="none" w:sz="0" w:space="0" w:color="auto"/>
                    <w:bottom w:val="none" w:sz="0" w:space="0" w:color="auto"/>
                    <w:right w:val="none" w:sz="0" w:space="0" w:color="auto"/>
                  </w:divBdr>
                  <w:divsChild>
                    <w:div w:id="1976597556">
                      <w:marLeft w:val="0"/>
                      <w:marRight w:val="0"/>
                      <w:marTop w:val="0"/>
                      <w:marBottom w:val="0"/>
                      <w:divBdr>
                        <w:top w:val="none" w:sz="0" w:space="0" w:color="auto"/>
                        <w:left w:val="none" w:sz="0" w:space="0" w:color="auto"/>
                        <w:bottom w:val="none" w:sz="0" w:space="0" w:color="auto"/>
                        <w:right w:val="none" w:sz="0" w:space="0" w:color="auto"/>
                      </w:divBdr>
                    </w:div>
                  </w:divsChild>
                </w:div>
                <w:div w:id="278143396">
                  <w:marLeft w:val="0"/>
                  <w:marRight w:val="0"/>
                  <w:marTop w:val="0"/>
                  <w:marBottom w:val="0"/>
                  <w:divBdr>
                    <w:top w:val="none" w:sz="0" w:space="0" w:color="auto"/>
                    <w:left w:val="none" w:sz="0" w:space="0" w:color="auto"/>
                    <w:bottom w:val="none" w:sz="0" w:space="0" w:color="auto"/>
                    <w:right w:val="none" w:sz="0" w:space="0" w:color="auto"/>
                  </w:divBdr>
                  <w:divsChild>
                    <w:div w:id="947929029">
                      <w:marLeft w:val="0"/>
                      <w:marRight w:val="0"/>
                      <w:marTop w:val="0"/>
                      <w:marBottom w:val="0"/>
                      <w:divBdr>
                        <w:top w:val="none" w:sz="0" w:space="0" w:color="auto"/>
                        <w:left w:val="none" w:sz="0" w:space="0" w:color="auto"/>
                        <w:bottom w:val="none" w:sz="0" w:space="0" w:color="auto"/>
                        <w:right w:val="none" w:sz="0" w:space="0" w:color="auto"/>
                      </w:divBdr>
                    </w:div>
                  </w:divsChild>
                </w:div>
                <w:div w:id="394856637">
                  <w:marLeft w:val="0"/>
                  <w:marRight w:val="0"/>
                  <w:marTop w:val="0"/>
                  <w:marBottom w:val="0"/>
                  <w:divBdr>
                    <w:top w:val="none" w:sz="0" w:space="0" w:color="auto"/>
                    <w:left w:val="none" w:sz="0" w:space="0" w:color="auto"/>
                    <w:bottom w:val="none" w:sz="0" w:space="0" w:color="auto"/>
                    <w:right w:val="none" w:sz="0" w:space="0" w:color="auto"/>
                  </w:divBdr>
                  <w:divsChild>
                    <w:div w:id="817461070">
                      <w:marLeft w:val="0"/>
                      <w:marRight w:val="0"/>
                      <w:marTop w:val="0"/>
                      <w:marBottom w:val="0"/>
                      <w:divBdr>
                        <w:top w:val="none" w:sz="0" w:space="0" w:color="auto"/>
                        <w:left w:val="none" w:sz="0" w:space="0" w:color="auto"/>
                        <w:bottom w:val="none" w:sz="0" w:space="0" w:color="auto"/>
                        <w:right w:val="none" w:sz="0" w:space="0" w:color="auto"/>
                      </w:divBdr>
                    </w:div>
                  </w:divsChild>
                </w:div>
                <w:div w:id="409936205">
                  <w:marLeft w:val="0"/>
                  <w:marRight w:val="0"/>
                  <w:marTop w:val="0"/>
                  <w:marBottom w:val="0"/>
                  <w:divBdr>
                    <w:top w:val="none" w:sz="0" w:space="0" w:color="auto"/>
                    <w:left w:val="none" w:sz="0" w:space="0" w:color="auto"/>
                    <w:bottom w:val="none" w:sz="0" w:space="0" w:color="auto"/>
                    <w:right w:val="none" w:sz="0" w:space="0" w:color="auto"/>
                  </w:divBdr>
                  <w:divsChild>
                    <w:div w:id="726144592">
                      <w:marLeft w:val="0"/>
                      <w:marRight w:val="0"/>
                      <w:marTop w:val="0"/>
                      <w:marBottom w:val="0"/>
                      <w:divBdr>
                        <w:top w:val="none" w:sz="0" w:space="0" w:color="auto"/>
                        <w:left w:val="none" w:sz="0" w:space="0" w:color="auto"/>
                        <w:bottom w:val="none" w:sz="0" w:space="0" w:color="auto"/>
                        <w:right w:val="none" w:sz="0" w:space="0" w:color="auto"/>
                      </w:divBdr>
                    </w:div>
                  </w:divsChild>
                </w:div>
                <w:div w:id="427696012">
                  <w:marLeft w:val="0"/>
                  <w:marRight w:val="0"/>
                  <w:marTop w:val="0"/>
                  <w:marBottom w:val="0"/>
                  <w:divBdr>
                    <w:top w:val="none" w:sz="0" w:space="0" w:color="auto"/>
                    <w:left w:val="none" w:sz="0" w:space="0" w:color="auto"/>
                    <w:bottom w:val="none" w:sz="0" w:space="0" w:color="auto"/>
                    <w:right w:val="none" w:sz="0" w:space="0" w:color="auto"/>
                  </w:divBdr>
                  <w:divsChild>
                    <w:div w:id="1112482255">
                      <w:marLeft w:val="0"/>
                      <w:marRight w:val="0"/>
                      <w:marTop w:val="0"/>
                      <w:marBottom w:val="0"/>
                      <w:divBdr>
                        <w:top w:val="none" w:sz="0" w:space="0" w:color="auto"/>
                        <w:left w:val="none" w:sz="0" w:space="0" w:color="auto"/>
                        <w:bottom w:val="none" w:sz="0" w:space="0" w:color="auto"/>
                        <w:right w:val="none" w:sz="0" w:space="0" w:color="auto"/>
                      </w:divBdr>
                    </w:div>
                  </w:divsChild>
                </w:div>
                <w:div w:id="439303668">
                  <w:marLeft w:val="0"/>
                  <w:marRight w:val="0"/>
                  <w:marTop w:val="0"/>
                  <w:marBottom w:val="0"/>
                  <w:divBdr>
                    <w:top w:val="none" w:sz="0" w:space="0" w:color="auto"/>
                    <w:left w:val="none" w:sz="0" w:space="0" w:color="auto"/>
                    <w:bottom w:val="none" w:sz="0" w:space="0" w:color="auto"/>
                    <w:right w:val="none" w:sz="0" w:space="0" w:color="auto"/>
                  </w:divBdr>
                  <w:divsChild>
                    <w:div w:id="574751301">
                      <w:marLeft w:val="0"/>
                      <w:marRight w:val="0"/>
                      <w:marTop w:val="0"/>
                      <w:marBottom w:val="0"/>
                      <w:divBdr>
                        <w:top w:val="none" w:sz="0" w:space="0" w:color="auto"/>
                        <w:left w:val="none" w:sz="0" w:space="0" w:color="auto"/>
                        <w:bottom w:val="none" w:sz="0" w:space="0" w:color="auto"/>
                        <w:right w:val="none" w:sz="0" w:space="0" w:color="auto"/>
                      </w:divBdr>
                    </w:div>
                  </w:divsChild>
                </w:div>
                <w:div w:id="486748086">
                  <w:marLeft w:val="0"/>
                  <w:marRight w:val="0"/>
                  <w:marTop w:val="0"/>
                  <w:marBottom w:val="0"/>
                  <w:divBdr>
                    <w:top w:val="none" w:sz="0" w:space="0" w:color="auto"/>
                    <w:left w:val="none" w:sz="0" w:space="0" w:color="auto"/>
                    <w:bottom w:val="none" w:sz="0" w:space="0" w:color="auto"/>
                    <w:right w:val="none" w:sz="0" w:space="0" w:color="auto"/>
                  </w:divBdr>
                  <w:divsChild>
                    <w:div w:id="525413336">
                      <w:marLeft w:val="0"/>
                      <w:marRight w:val="0"/>
                      <w:marTop w:val="0"/>
                      <w:marBottom w:val="0"/>
                      <w:divBdr>
                        <w:top w:val="none" w:sz="0" w:space="0" w:color="auto"/>
                        <w:left w:val="none" w:sz="0" w:space="0" w:color="auto"/>
                        <w:bottom w:val="none" w:sz="0" w:space="0" w:color="auto"/>
                        <w:right w:val="none" w:sz="0" w:space="0" w:color="auto"/>
                      </w:divBdr>
                    </w:div>
                  </w:divsChild>
                </w:div>
                <w:div w:id="513344401">
                  <w:marLeft w:val="0"/>
                  <w:marRight w:val="0"/>
                  <w:marTop w:val="0"/>
                  <w:marBottom w:val="0"/>
                  <w:divBdr>
                    <w:top w:val="none" w:sz="0" w:space="0" w:color="auto"/>
                    <w:left w:val="none" w:sz="0" w:space="0" w:color="auto"/>
                    <w:bottom w:val="none" w:sz="0" w:space="0" w:color="auto"/>
                    <w:right w:val="none" w:sz="0" w:space="0" w:color="auto"/>
                  </w:divBdr>
                  <w:divsChild>
                    <w:div w:id="868107450">
                      <w:marLeft w:val="0"/>
                      <w:marRight w:val="0"/>
                      <w:marTop w:val="0"/>
                      <w:marBottom w:val="0"/>
                      <w:divBdr>
                        <w:top w:val="none" w:sz="0" w:space="0" w:color="auto"/>
                        <w:left w:val="none" w:sz="0" w:space="0" w:color="auto"/>
                        <w:bottom w:val="none" w:sz="0" w:space="0" w:color="auto"/>
                        <w:right w:val="none" w:sz="0" w:space="0" w:color="auto"/>
                      </w:divBdr>
                    </w:div>
                  </w:divsChild>
                </w:div>
                <w:div w:id="607395973">
                  <w:marLeft w:val="0"/>
                  <w:marRight w:val="0"/>
                  <w:marTop w:val="0"/>
                  <w:marBottom w:val="0"/>
                  <w:divBdr>
                    <w:top w:val="none" w:sz="0" w:space="0" w:color="auto"/>
                    <w:left w:val="none" w:sz="0" w:space="0" w:color="auto"/>
                    <w:bottom w:val="none" w:sz="0" w:space="0" w:color="auto"/>
                    <w:right w:val="none" w:sz="0" w:space="0" w:color="auto"/>
                  </w:divBdr>
                  <w:divsChild>
                    <w:div w:id="1590042353">
                      <w:marLeft w:val="0"/>
                      <w:marRight w:val="0"/>
                      <w:marTop w:val="0"/>
                      <w:marBottom w:val="0"/>
                      <w:divBdr>
                        <w:top w:val="none" w:sz="0" w:space="0" w:color="auto"/>
                        <w:left w:val="none" w:sz="0" w:space="0" w:color="auto"/>
                        <w:bottom w:val="none" w:sz="0" w:space="0" w:color="auto"/>
                        <w:right w:val="none" w:sz="0" w:space="0" w:color="auto"/>
                      </w:divBdr>
                    </w:div>
                  </w:divsChild>
                </w:div>
                <w:div w:id="690954541">
                  <w:marLeft w:val="0"/>
                  <w:marRight w:val="0"/>
                  <w:marTop w:val="0"/>
                  <w:marBottom w:val="0"/>
                  <w:divBdr>
                    <w:top w:val="none" w:sz="0" w:space="0" w:color="auto"/>
                    <w:left w:val="none" w:sz="0" w:space="0" w:color="auto"/>
                    <w:bottom w:val="none" w:sz="0" w:space="0" w:color="auto"/>
                    <w:right w:val="none" w:sz="0" w:space="0" w:color="auto"/>
                  </w:divBdr>
                  <w:divsChild>
                    <w:div w:id="162088209">
                      <w:marLeft w:val="0"/>
                      <w:marRight w:val="0"/>
                      <w:marTop w:val="0"/>
                      <w:marBottom w:val="0"/>
                      <w:divBdr>
                        <w:top w:val="none" w:sz="0" w:space="0" w:color="auto"/>
                        <w:left w:val="none" w:sz="0" w:space="0" w:color="auto"/>
                        <w:bottom w:val="none" w:sz="0" w:space="0" w:color="auto"/>
                        <w:right w:val="none" w:sz="0" w:space="0" w:color="auto"/>
                      </w:divBdr>
                    </w:div>
                  </w:divsChild>
                </w:div>
                <w:div w:id="721712626">
                  <w:marLeft w:val="0"/>
                  <w:marRight w:val="0"/>
                  <w:marTop w:val="0"/>
                  <w:marBottom w:val="0"/>
                  <w:divBdr>
                    <w:top w:val="none" w:sz="0" w:space="0" w:color="auto"/>
                    <w:left w:val="none" w:sz="0" w:space="0" w:color="auto"/>
                    <w:bottom w:val="none" w:sz="0" w:space="0" w:color="auto"/>
                    <w:right w:val="none" w:sz="0" w:space="0" w:color="auto"/>
                  </w:divBdr>
                  <w:divsChild>
                    <w:div w:id="832187179">
                      <w:marLeft w:val="0"/>
                      <w:marRight w:val="0"/>
                      <w:marTop w:val="0"/>
                      <w:marBottom w:val="0"/>
                      <w:divBdr>
                        <w:top w:val="none" w:sz="0" w:space="0" w:color="auto"/>
                        <w:left w:val="none" w:sz="0" w:space="0" w:color="auto"/>
                        <w:bottom w:val="none" w:sz="0" w:space="0" w:color="auto"/>
                        <w:right w:val="none" w:sz="0" w:space="0" w:color="auto"/>
                      </w:divBdr>
                    </w:div>
                  </w:divsChild>
                </w:div>
                <w:div w:id="857239487">
                  <w:marLeft w:val="0"/>
                  <w:marRight w:val="0"/>
                  <w:marTop w:val="0"/>
                  <w:marBottom w:val="0"/>
                  <w:divBdr>
                    <w:top w:val="none" w:sz="0" w:space="0" w:color="auto"/>
                    <w:left w:val="none" w:sz="0" w:space="0" w:color="auto"/>
                    <w:bottom w:val="none" w:sz="0" w:space="0" w:color="auto"/>
                    <w:right w:val="none" w:sz="0" w:space="0" w:color="auto"/>
                  </w:divBdr>
                  <w:divsChild>
                    <w:div w:id="337270414">
                      <w:marLeft w:val="0"/>
                      <w:marRight w:val="0"/>
                      <w:marTop w:val="0"/>
                      <w:marBottom w:val="0"/>
                      <w:divBdr>
                        <w:top w:val="none" w:sz="0" w:space="0" w:color="auto"/>
                        <w:left w:val="none" w:sz="0" w:space="0" w:color="auto"/>
                        <w:bottom w:val="none" w:sz="0" w:space="0" w:color="auto"/>
                        <w:right w:val="none" w:sz="0" w:space="0" w:color="auto"/>
                      </w:divBdr>
                    </w:div>
                  </w:divsChild>
                </w:div>
                <w:div w:id="957685553">
                  <w:marLeft w:val="0"/>
                  <w:marRight w:val="0"/>
                  <w:marTop w:val="0"/>
                  <w:marBottom w:val="0"/>
                  <w:divBdr>
                    <w:top w:val="none" w:sz="0" w:space="0" w:color="auto"/>
                    <w:left w:val="none" w:sz="0" w:space="0" w:color="auto"/>
                    <w:bottom w:val="none" w:sz="0" w:space="0" w:color="auto"/>
                    <w:right w:val="none" w:sz="0" w:space="0" w:color="auto"/>
                  </w:divBdr>
                  <w:divsChild>
                    <w:div w:id="1112437853">
                      <w:marLeft w:val="0"/>
                      <w:marRight w:val="0"/>
                      <w:marTop w:val="0"/>
                      <w:marBottom w:val="0"/>
                      <w:divBdr>
                        <w:top w:val="none" w:sz="0" w:space="0" w:color="auto"/>
                        <w:left w:val="none" w:sz="0" w:space="0" w:color="auto"/>
                        <w:bottom w:val="none" w:sz="0" w:space="0" w:color="auto"/>
                        <w:right w:val="none" w:sz="0" w:space="0" w:color="auto"/>
                      </w:divBdr>
                    </w:div>
                  </w:divsChild>
                </w:div>
                <w:div w:id="1051921396">
                  <w:marLeft w:val="0"/>
                  <w:marRight w:val="0"/>
                  <w:marTop w:val="0"/>
                  <w:marBottom w:val="0"/>
                  <w:divBdr>
                    <w:top w:val="none" w:sz="0" w:space="0" w:color="auto"/>
                    <w:left w:val="none" w:sz="0" w:space="0" w:color="auto"/>
                    <w:bottom w:val="none" w:sz="0" w:space="0" w:color="auto"/>
                    <w:right w:val="none" w:sz="0" w:space="0" w:color="auto"/>
                  </w:divBdr>
                  <w:divsChild>
                    <w:div w:id="1921594613">
                      <w:marLeft w:val="0"/>
                      <w:marRight w:val="0"/>
                      <w:marTop w:val="0"/>
                      <w:marBottom w:val="0"/>
                      <w:divBdr>
                        <w:top w:val="none" w:sz="0" w:space="0" w:color="auto"/>
                        <w:left w:val="none" w:sz="0" w:space="0" w:color="auto"/>
                        <w:bottom w:val="none" w:sz="0" w:space="0" w:color="auto"/>
                        <w:right w:val="none" w:sz="0" w:space="0" w:color="auto"/>
                      </w:divBdr>
                    </w:div>
                  </w:divsChild>
                </w:div>
                <w:div w:id="1060716863">
                  <w:marLeft w:val="0"/>
                  <w:marRight w:val="0"/>
                  <w:marTop w:val="0"/>
                  <w:marBottom w:val="0"/>
                  <w:divBdr>
                    <w:top w:val="none" w:sz="0" w:space="0" w:color="auto"/>
                    <w:left w:val="none" w:sz="0" w:space="0" w:color="auto"/>
                    <w:bottom w:val="none" w:sz="0" w:space="0" w:color="auto"/>
                    <w:right w:val="none" w:sz="0" w:space="0" w:color="auto"/>
                  </w:divBdr>
                  <w:divsChild>
                    <w:div w:id="2021538928">
                      <w:marLeft w:val="0"/>
                      <w:marRight w:val="0"/>
                      <w:marTop w:val="0"/>
                      <w:marBottom w:val="0"/>
                      <w:divBdr>
                        <w:top w:val="none" w:sz="0" w:space="0" w:color="auto"/>
                        <w:left w:val="none" w:sz="0" w:space="0" w:color="auto"/>
                        <w:bottom w:val="none" w:sz="0" w:space="0" w:color="auto"/>
                        <w:right w:val="none" w:sz="0" w:space="0" w:color="auto"/>
                      </w:divBdr>
                    </w:div>
                  </w:divsChild>
                </w:div>
                <w:div w:id="1117218864">
                  <w:marLeft w:val="0"/>
                  <w:marRight w:val="0"/>
                  <w:marTop w:val="0"/>
                  <w:marBottom w:val="0"/>
                  <w:divBdr>
                    <w:top w:val="none" w:sz="0" w:space="0" w:color="auto"/>
                    <w:left w:val="none" w:sz="0" w:space="0" w:color="auto"/>
                    <w:bottom w:val="none" w:sz="0" w:space="0" w:color="auto"/>
                    <w:right w:val="none" w:sz="0" w:space="0" w:color="auto"/>
                  </w:divBdr>
                  <w:divsChild>
                    <w:div w:id="796920924">
                      <w:marLeft w:val="0"/>
                      <w:marRight w:val="0"/>
                      <w:marTop w:val="0"/>
                      <w:marBottom w:val="0"/>
                      <w:divBdr>
                        <w:top w:val="none" w:sz="0" w:space="0" w:color="auto"/>
                        <w:left w:val="none" w:sz="0" w:space="0" w:color="auto"/>
                        <w:bottom w:val="none" w:sz="0" w:space="0" w:color="auto"/>
                        <w:right w:val="none" w:sz="0" w:space="0" w:color="auto"/>
                      </w:divBdr>
                    </w:div>
                  </w:divsChild>
                </w:div>
                <w:div w:id="1151411451">
                  <w:marLeft w:val="0"/>
                  <w:marRight w:val="0"/>
                  <w:marTop w:val="0"/>
                  <w:marBottom w:val="0"/>
                  <w:divBdr>
                    <w:top w:val="none" w:sz="0" w:space="0" w:color="auto"/>
                    <w:left w:val="none" w:sz="0" w:space="0" w:color="auto"/>
                    <w:bottom w:val="none" w:sz="0" w:space="0" w:color="auto"/>
                    <w:right w:val="none" w:sz="0" w:space="0" w:color="auto"/>
                  </w:divBdr>
                  <w:divsChild>
                    <w:div w:id="1951356876">
                      <w:marLeft w:val="0"/>
                      <w:marRight w:val="0"/>
                      <w:marTop w:val="0"/>
                      <w:marBottom w:val="0"/>
                      <w:divBdr>
                        <w:top w:val="none" w:sz="0" w:space="0" w:color="auto"/>
                        <w:left w:val="none" w:sz="0" w:space="0" w:color="auto"/>
                        <w:bottom w:val="none" w:sz="0" w:space="0" w:color="auto"/>
                        <w:right w:val="none" w:sz="0" w:space="0" w:color="auto"/>
                      </w:divBdr>
                    </w:div>
                  </w:divsChild>
                </w:div>
                <w:div w:id="1174340626">
                  <w:marLeft w:val="0"/>
                  <w:marRight w:val="0"/>
                  <w:marTop w:val="0"/>
                  <w:marBottom w:val="0"/>
                  <w:divBdr>
                    <w:top w:val="none" w:sz="0" w:space="0" w:color="auto"/>
                    <w:left w:val="none" w:sz="0" w:space="0" w:color="auto"/>
                    <w:bottom w:val="none" w:sz="0" w:space="0" w:color="auto"/>
                    <w:right w:val="none" w:sz="0" w:space="0" w:color="auto"/>
                  </w:divBdr>
                  <w:divsChild>
                    <w:div w:id="1231307919">
                      <w:marLeft w:val="0"/>
                      <w:marRight w:val="0"/>
                      <w:marTop w:val="0"/>
                      <w:marBottom w:val="0"/>
                      <w:divBdr>
                        <w:top w:val="none" w:sz="0" w:space="0" w:color="auto"/>
                        <w:left w:val="none" w:sz="0" w:space="0" w:color="auto"/>
                        <w:bottom w:val="none" w:sz="0" w:space="0" w:color="auto"/>
                        <w:right w:val="none" w:sz="0" w:space="0" w:color="auto"/>
                      </w:divBdr>
                    </w:div>
                  </w:divsChild>
                </w:div>
                <w:div w:id="1220825341">
                  <w:marLeft w:val="0"/>
                  <w:marRight w:val="0"/>
                  <w:marTop w:val="0"/>
                  <w:marBottom w:val="0"/>
                  <w:divBdr>
                    <w:top w:val="none" w:sz="0" w:space="0" w:color="auto"/>
                    <w:left w:val="none" w:sz="0" w:space="0" w:color="auto"/>
                    <w:bottom w:val="none" w:sz="0" w:space="0" w:color="auto"/>
                    <w:right w:val="none" w:sz="0" w:space="0" w:color="auto"/>
                  </w:divBdr>
                  <w:divsChild>
                    <w:div w:id="1123420166">
                      <w:marLeft w:val="0"/>
                      <w:marRight w:val="0"/>
                      <w:marTop w:val="0"/>
                      <w:marBottom w:val="0"/>
                      <w:divBdr>
                        <w:top w:val="none" w:sz="0" w:space="0" w:color="auto"/>
                        <w:left w:val="none" w:sz="0" w:space="0" w:color="auto"/>
                        <w:bottom w:val="none" w:sz="0" w:space="0" w:color="auto"/>
                        <w:right w:val="none" w:sz="0" w:space="0" w:color="auto"/>
                      </w:divBdr>
                    </w:div>
                  </w:divsChild>
                </w:div>
                <w:div w:id="1332101314">
                  <w:marLeft w:val="0"/>
                  <w:marRight w:val="0"/>
                  <w:marTop w:val="0"/>
                  <w:marBottom w:val="0"/>
                  <w:divBdr>
                    <w:top w:val="none" w:sz="0" w:space="0" w:color="auto"/>
                    <w:left w:val="none" w:sz="0" w:space="0" w:color="auto"/>
                    <w:bottom w:val="none" w:sz="0" w:space="0" w:color="auto"/>
                    <w:right w:val="none" w:sz="0" w:space="0" w:color="auto"/>
                  </w:divBdr>
                  <w:divsChild>
                    <w:div w:id="1037198305">
                      <w:marLeft w:val="0"/>
                      <w:marRight w:val="0"/>
                      <w:marTop w:val="0"/>
                      <w:marBottom w:val="0"/>
                      <w:divBdr>
                        <w:top w:val="none" w:sz="0" w:space="0" w:color="auto"/>
                        <w:left w:val="none" w:sz="0" w:space="0" w:color="auto"/>
                        <w:bottom w:val="none" w:sz="0" w:space="0" w:color="auto"/>
                        <w:right w:val="none" w:sz="0" w:space="0" w:color="auto"/>
                      </w:divBdr>
                    </w:div>
                  </w:divsChild>
                </w:div>
                <w:div w:id="1333486119">
                  <w:marLeft w:val="0"/>
                  <w:marRight w:val="0"/>
                  <w:marTop w:val="0"/>
                  <w:marBottom w:val="0"/>
                  <w:divBdr>
                    <w:top w:val="none" w:sz="0" w:space="0" w:color="auto"/>
                    <w:left w:val="none" w:sz="0" w:space="0" w:color="auto"/>
                    <w:bottom w:val="none" w:sz="0" w:space="0" w:color="auto"/>
                    <w:right w:val="none" w:sz="0" w:space="0" w:color="auto"/>
                  </w:divBdr>
                  <w:divsChild>
                    <w:div w:id="1713922821">
                      <w:marLeft w:val="0"/>
                      <w:marRight w:val="0"/>
                      <w:marTop w:val="0"/>
                      <w:marBottom w:val="0"/>
                      <w:divBdr>
                        <w:top w:val="none" w:sz="0" w:space="0" w:color="auto"/>
                        <w:left w:val="none" w:sz="0" w:space="0" w:color="auto"/>
                        <w:bottom w:val="none" w:sz="0" w:space="0" w:color="auto"/>
                        <w:right w:val="none" w:sz="0" w:space="0" w:color="auto"/>
                      </w:divBdr>
                    </w:div>
                  </w:divsChild>
                </w:div>
                <w:div w:id="1343893238">
                  <w:marLeft w:val="0"/>
                  <w:marRight w:val="0"/>
                  <w:marTop w:val="0"/>
                  <w:marBottom w:val="0"/>
                  <w:divBdr>
                    <w:top w:val="none" w:sz="0" w:space="0" w:color="auto"/>
                    <w:left w:val="none" w:sz="0" w:space="0" w:color="auto"/>
                    <w:bottom w:val="none" w:sz="0" w:space="0" w:color="auto"/>
                    <w:right w:val="none" w:sz="0" w:space="0" w:color="auto"/>
                  </w:divBdr>
                  <w:divsChild>
                    <w:div w:id="1050181590">
                      <w:marLeft w:val="0"/>
                      <w:marRight w:val="0"/>
                      <w:marTop w:val="0"/>
                      <w:marBottom w:val="0"/>
                      <w:divBdr>
                        <w:top w:val="none" w:sz="0" w:space="0" w:color="auto"/>
                        <w:left w:val="none" w:sz="0" w:space="0" w:color="auto"/>
                        <w:bottom w:val="none" w:sz="0" w:space="0" w:color="auto"/>
                        <w:right w:val="none" w:sz="0" w:space="0" w:color="auto"/>
                      </w:divBdr>
                    </w:div>
                  </w:divsChild>
                </w:div>
                <w:div w:id="1351033644">
                  <w:marLeft w:val="0"/>
                  <w:marRight w:val="0"/>
                  <w:marTop w:val="0"/>
                  <w:marBottom w:val="0"/>
                  <w:divBdr>
                    <w:top w:val="none" w:sz="0" w:space="0" w:color="auto"/>
                    <w:left w:val="none" w:sz="0" w:space="0" w:color="auto"/>
                    <w:bottom w:val="none" w:sz="0" w:space="0" w:color="auto"/>
                    <w:right w:val="none" w:sz="0" w:space="0" w:color="auto"/>
                  </w:divBdr>
                  <w:divsChild>
                    <w:div w:id="1954246416">
                      <w:marLeft w:val="0"/>
                      <w:marRight w:val="0"/>
                      <w:marTop w:val="0"/>
                      <w:marBottom w:val="0"/>
                      <w:divBdr>
                        <w:top w:val="none" w:sz="0" w:space="0" w:color="auto"/>
                        <w:left w:val="none" w:sz="0" w:space="0" w:color="auto"/>
                        <w:bottom w:val="none" w:sz="0" w:space="0" w:color="auto"/>
                        <w:right w:val="none" w:sz="0" w:space="0" w:color="auto"/>
                      </w:divBdr>
                    </w:div>
                  </w:divsChild>
                </w:div>
                <w:div w:id="1386416949">
                  <w:marLeft w:val="0"/>
                  <w:marRight w:val="0"/>
                  <w:marTop w:val="0"/>
                  <w:marBottom w:val="0"/>
                  <w:divBdr>
                    <w:top w:val="none" w:sz="0" w:space="0" w:color="auto"/>
                    <w:left w:val="none" w:sz="0" w:space="0" w:color="auto"/>
                    <w:bottom w:val="none" w:sz="0" w:space="0" w:color="auto"/>
                    <w:right w:val="none" w:sz="0" w:space="0" w:color="auto"/>
                  </w:divBdr>
                  <w:divsChild>
                    <w:div w:id="322975219">
                      <w:marLeft w:val="0"/>
                      <w:marRight w:val="0"/>
                      <w:marTop w:val="0"/>
                      <w:marBottom w:val="0"/>
                      <w:divBdr>
                        <w:top w:val="none" w:sz="0" w:space="0" w:color="auto"/>
                        <w:left w:val="none" w:sz="0" w:space="0" w:color="auto"/>
                        <w:bottom w:val="none" w:sz="0" w:space="0" w:color="auto"/>
                        <w:right w:val="none" w:sz="0" w:space="0" w:color="auto"/>
                      </w:divBdr>
                    </w:div>
                  </w:divsChild>
                </w:div>
                <w:div w:id="1476993140">
                  <w:marLeft w:val="0"/>
                  <w:marRight w:val="0"/>
                  <w:marTop w:val="0"/>
                  <w:marBottom w:val="0"/>
                  <w:divBdr>
                    <w:top w:val="none" w:sz="0" w:space="0" w:color="auto"/>
                    <w:left w:val="none" w:sz="0" w:space="0" w:color="auto"/>
                    <w:bottom w:val="none" w:sz="0" w:space="0" w:color="auto"/>
                    <w:right w:val="none" w:sz="0" w:space="0" w:color="auto"/>
                  </w:divBdr>
                  <w:divsChild>
                    <w:div w:id="664360681">
                      <w:marLeft w:val="0"/>
                      <w:marRight w:val="0"/>
                      <w:marTop w:val="0"/>
                      <w:marBottom w:val="0"/>
                      <w:divBdr>
                        <w:top w:val="none" w:sz="0" w:space="0" w:color="auto"/>
                        <w:left w:val="none" w:sz="0" w:space="0" w:color="auto"/>
                        <w:bottom w:val="none" w:sz="0" w:space="0" w:color="auto"/>
                        <w:right w:val="none" w:sz="0" w:space="0" w:color="auto"/>
                      </w:divBdr>
                    </w:div>
                  </w:divsChild>
                </w:div>
                <w:div w:id="1623028470">
                  <w:marLeft w:val="0"/>
                  <w:marRight w:val="0"/>
                  <w:marTop w:val="0"/>
                  <w:marBottom w:val="0"/>
                  <w:divBdr>
                    <w:top w:val="none" w:sz="0" w:space="0" w:color="auto"/>
                    <w:left w:val="none" w:sz="0" w:space="0" w:color="auto"/>
                    <w:bottom w:val="none" w:sz="0" w:space="0" w:color="auto"/>
                    <w:right w:val="none" w:sz="0" w:space="0" w:color="auto"/>
                  </w:divBdr>
                  <w:divsChild>
                    <w:div w:id="310257189">
                      <w:marLeft w:val="0"/>
                      <w:marRight w:val="0"/>
                      <w:marTop w:val="0"/>
                      <w:marBottom w:val="0"/>
                      <w:divBdr>
                        <w:top w:val="none" w:sz="0" w:space="0" w:color="auto"/>
                        <w:left w:val="none" w:sz="0" w:space="0" w:color="auto"/>
                        <w:bottom w:val="none" w:sz="0" w:space="0" w:color="auto"/>
                        <w:right w:val="none" w:sz="0" w:space="0" w:color="auto"/>
                      </w:divBdr>
                    </w:div>
                  </w:divsChild>
                </w:div>
                <w:div w:id="1824547414">
                  <w:marLeft w:val="0"/>
                  <w:marRight w:val="0"/>
                  <w:marTop w:val="0"/>
                  <w:marBottom w:val="0"/>
                  <w:divBdr>
                    <w:top w:val="none" w:sz="0" w:space="0" w:color="auto"/>
                    <w:left w:val="none" w:sz="0" w:space="0" w:color="auto"/>
                    <w:bottom w:val="none" w:sz="0" w:space="0" w:color="auto"/>
                    <w:right w:val="none" w:sz="0" w:space="0" w:color="auto"/>
                  </w:divBdr>
                  <w:divsChild>
                    <w:div w:id="13387110">
                      <w:marLeft w:val="0"/>
                      <w:marRight w:val="0"/>
                      <w:marTop w:val="0"/>
                      <w:marBottom w:val="0"/>
                      <w:divBdr>
                        <w:top w:val="none" w:sz="0" w:space="0" w:color="auto"/>
                        <w:left w:val="none" w:sz="0" w:space="0" w:color="auto"/>
                        <w:bottom w:val="none" w:sz="0" w:space="0" w:color="auto"/>
                        <w:right w:val="none" w:sz="0" w:space="0" w:color="auto"/>
                      </w:divBdr>
                    </w:div>
                  </w:divsChild>
                </w:div>
                <w:div w:id="1868567204">
                  <w:marLeft w:val="0"/>
                  <w:marRight w:val="0"/>
                  <w:marTop w:val="0"/>
                  <w:marBottom w:val="0"/>
                  <w:divBdr>
                    <w:top w:val="none" w:sz="0" w:space="0" w:color="auto"/>
                    <w:left w:val="none" w:sz="0" w:space="0" w:color="auto"/>
                    <w:bottom w:val="none" w:sz="0" w:space="0" w:color="auto"/>
                    <w:right w:val="none" w:sz="0" w:space="0" w:color="auto"/>
                  </w:divBdr>
                  <w:divsChild>
                    <w:div w:id="1820267694">
                      <w:marLeft w:val="0"/>
                      <w:marRight w:val="0"/>
                      <w:marTop w:val="0"/>
                      <w:marBottom w:val="0"/>
                      <w:divBdr>
                        <w:top w:val="none" w:sz="0" w:space="0" w:color="auto"/>
                        <w:left w:val="none" w:sz="0" w:space="0" w:color="auto"/>
                        <w:bottom w:val="none" w:sz="0" w:space="0" w:color="auto"/>
                        <w:right w:val="none" w:sz="0" w:space="0" w:color="auto"/>
                      </w:divBdr>
                    </w:div>
                  </w:divsChild>
                </w:div>
                <w:div w:id="1982272111">
                  <w:marLeft w:val="0"/>
                  <w:marRight w:val="0"/>
                  <w:marTop w:val="0"/>
                  <w:marBottom w:val="0"/>
                  <w:divBdr>
                    <w:top w:val="none" w:sz="0" w:space="0" w:color="auto"/>
                    <w:left w:val="none" w:sz="0" w:space="0" w:color="auto"/>
                    <w:bottom w:val="none" w:sz="0" w:space="0" w:color="auto"/>
                    <w:right w:val="none" w:sz="0" w:space="0" w:color="auto"/>
                  </w:divBdr>
                  <w:divsChild>
                    <w:div w:id="356388094">
                      <w:marLeft w:val="0"/>
                      <w:marRight w:val="0"/>
                      <w:marTop w:val="0"/>
                      <w:marBottom w:val="0"/>
                      <w:divBdr>
                        <w:top w:val="none" w:sz="0" w:space="0" w:color="auto"/>
                        <w:left w:val="none" w:sz="0" w:space="0" w:color="auto"/>
                        <w:bottom w:val="none" w:sz="0" w:space="0" w:color="auto"/>
                        <w:right w:val="none" w:sz="0" w:space="0" w:color="auto"/>
                      </w:divBdr>
                    </w:div>
                  </w:divsChild>
                </w:div>
                <w:div w:id="2003119199">
                  <w:marLeft w:val="0"/>
                  <w:marRight w:val="0"/>
                  <w:marTop w:val="0"/>
                  <w:marBottom w:val="0"/>
                  <w:divBdr>
                    <w:top w:val="none" w:sz="0" w:space="0" w:color="auto"/>
                    <w:left w:val="none" w:sz="0" w:space="0" w:color="auto"/>
                    <w:bottom w:val="none" w:sz="0" w:space="0" w:color="auto"/>
                    <w:right w:val="none" w:sz="0" w:space="0" w:color="auto"/>
                  </w:divBdr>
                  <w:divsChild>
                    <w:div w:id="1370450364">
                      <w:marLeft w:val="0"/>
                      <w:marRight w:val="0"/>
                      <w:marTop w:val="0"/>
                      <w:marBottom w:val="0"/>
                      <w:divBdr>
                        <w:top w:val="none" w:sz="0" w:space="0" w:color="auto"/>
                        <w:left w:val="none" w:sz="0" w:space="0" w:color="auto"/>
                        <w:bottom w:val="none" w:sz="0" w:space="0" w:color="auto"/>
                        <w:right w:val="none" w:sz="0" w:space="0" w:color="auto"/>
                      </w:divBdr>
                    </w:div>
                  </w:divsChild>
                </w:div>
                <w:div w:id="2045590349">
                  <w:marLeft w:val="0"/>
                  <w:marRight w:val="0"/>
                  <w:marTop w:val="0"/>
                  <w:marBottom w:val="0"/>
                  <w:divBdr>
                    <w:top w:val="none" w:sz="0" w:space="0" w:color="auto"/>
                    <w:left w:val="none" w:sz="0" w:space="0" w:color="auto"/>
                    <w:bottom w:val="none" w:sz="0" w:space="0" w:color="auto"/>
                    <w:right w:val="none" w:sz="0" w:space="0" w:color="auto"/>
                  </w:divBdr>
                  <w:divsChild>
                    <w:div w:id="402724128">
                      <w:marLeft w:val="0"/>
                      <w:marRight w:val="0"/>
                      <w:marTop w:val="0"/>
                      <w:marBottom w:val="0"/>
                      <w:divBdr>
                        <w:top w:val="none" w:sz="0" w:space="0" w:color="auto"/>
                        <w:left w:val="none" w:sz="0" w:space="0" w:color="auto"/>
                        <w:bottom w:val="none" w:sz="0" w:space="0" w:color="auto"/>
                        <w:right w:val="none" w:sz="0" w:space="0" w:color="auto"/>
                      </w:divBdr>
                    </w:div>
                  </w:divsChild>
                </w:div>
                <w:div w:id="2076931212">
                  <w:marLeft w:val="0"/>
                  <w:marRight w:val="0"/>
                  <w:marTop w:val="0"/>
                  <w:marBottom w:val="0"/>
                  <w:divBdr>
                    <w:top w:val="none" w:sz="0" w:space="0" w:color="auto"/>
                    <w:left w:val="none" w:sz="0" w:space="0" w:color="auto"/>
                    <w:bottom w:val="none" w:sz="0" w:space="0" w:color="auto"/>
                    <w:right w:val="none" w:sz="0" w:space="0" w:color="auto"/>
                  </w:divBdr>
                  <w:divsChild>
                    <w:div w:id="1001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37651">
          <w:marLeft w:val="0"/>
          <w:marRight w:val="0"/>
          <w:marTop w:val="0"/>
          <w:marBottom w:val="0"/>
          <w:divBdr>
            <w:top w:val="none" w:sz="0" w:space="0" w:color="auto"/>
            <w:left w:val="none" w:sz="0" w:space="0" w:color="auto"/>
            <w:bottom w:val="none" w:sz="0" w:space="0" w:color="auto"/>
            <w:right w:val="none" w:sz="0" w:space="0" w:color="auto"/>
          </w:divBdr>
        </w:div>
      </w:divsChild>
    </w:div>
    <w:div w:id="1795245845">
      <w:bodyDiv w:val="1"/>
      <w:marLeft w:val="0"/>
      <w:marRight w:val="0"/>
      <w:marTop w:val="0"/>
      <w:marBottom w:val="0"/>
      <w:divBdr>
        <w:top w:val="none" w:sz="0" w:space="0" w:color="auto"/>
        <w:left w:val="none" w:sz="0" w:space="0" w:color="auto"/>
        <w:bottom w:val="none" w:sz="0" w:space="0" w:color="auto"/>
        <w:right w:val="none" w:sz="0" w:space="0" w:color="auto"/>
      </w:divBdr>
    </w:div>
    <w:div w:id="1839877866">
      <w:bodyDiv w:val="1"/>
      <w:marLeft w:val="0"/>
      <w:marRight w:val="0"/>
      <w:marTop w:val="0"/>
      <w:marBottom w:val="0"/>
      <w:divBdr>
        <w:top w:val="none" w:sz="0" w:space="0" w:color="auto"/>
        <w:left w:val="none" w:sz="0" w:space="0" w:color="auto"/>
        <w:bottom w:val="none" w:sz="0" w:space="0" w:color="auto"/>
        <w:right w:val="none" w:sz="0" w:space="0" w:color="auto"/>
      </w:divBdr>
    </w:div>
    <w:div w:id="2046710754">
      <w:bodyDiv w:val="1"/>
      <w:marLeft w:val="0"/>
      <w:marRight w:val="0"/>
      <w:marTop w:val="0"/>
      <w:marBottom w:val="0"/>
      <w:divBdr>
        <w:top w:val="none" w:sz="0" w:space="0" w:color="auto"/>
        <w:left w:val="none" w:sz="0" w:space="0" w:color="auto"/>
        <w:bottom w:val="none" w:sz="0" w:space="0" w:color="auto"/>
        <w:right w:val="none" w:sz="0" w:space="0" w:color="auto"/>
      </w:divBdr>
    </w:div>
    <w:div w:id="2098864886">
      <w:bodyDiv w:val="1"/>
      <w:marLeft w:val="0"/>
      <w:marRight w:val="0"/>
      <w:marTop w:val="0"/>
      <w:marBottom w:val="0"/>
      <w:divBdr>
        <w:top w:val="none" w:sz="0" w:space="0" w:color="auto"/>
        <w:left w:val="none" w:sz="0" w:space="0" w:color="auto"/>
        <w:bottom w:val="none" w:sz="0" w:space="0" w:color="auto"/>
        <w:right w:val="none" w:sz="0" w:space="0" w:color="auto"/>
      </w:divBdr>
    </w:div>
    <w:div w:id="2114125951">
      <w:bodyDiv w:val="1"/>
      <w:marLeft w:val="0"/>
      <w:marRight w:val="0"/>
      <w:marTop w:val="0"/>
      <w:marBottom w:val="0"/>
      <w:divBdr>
        <w:top w:val="none" w:sz="0" w:space="0" w:color="auto"/>
        <w:left w:val="none" w:sz="0" w:space="0" w:color="auto"/>
        <w:bottom w:val="none" w:sz="0" w:space="0" w:color="auto"/>
        <w:right w:val="none" w:sz="0" w:space="0" w:color="auto"/>
      </w:divBdr>
      <w:divsChild>
        <w:div w:id="214670072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14.png"/><Relationship Id="rId47" Type="http://schemas.openxmlformats.org/officeDocument/2006/relationships/image" Target="media/image17.png"/><Relationship Id="rId63" Type="http://schemas.openxmlformats.org/officeDocument/2006/relationships/hyperlink" Target="https://www.egu23.eu/" TargetMode="External"/><Relationship Id="rId68" Type="http://schemas.openxmlformats.org/officeDocument/2006/relationships/hyperlink" Target="https://destination-earth.eu/event/irelands-destination-earth-workshop/" TargetMode="External"/><Relationship Id="rId84" Type="http://schemas.openxmlformats.org/officeDocument/2006/relationships/theme" Target="theme/theme1.xml"/><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9.png"/><Relationship Id="rId53" Type="http://schemas.openxmlformats.org/officeDocument/2006/relationships/hyperlink" Target="https://destination-earth.eu/event/information-day-esa-dte-hpc/" TargetMode="External"/><Relationship Id="rId58" Type="http://schemas.openxmlformats.org/officeDocument/2006/relationships/header" Target="header9.xml"/><Relationship Id="rId74" Type="http://schemas.openxmlformats.org/officeDocument/2006/relationships/hyperlink" Target="https://destination-earth.eu/event/" TargetMode="External"/><Relationship Id="rId79" Type="http://schemas.openxmlformats.org/officeDocument/2006/relationships/hyperlink" Target="https://www.ml4esop.esa.int/thematic-areas" TargetMode="External"/><Relationship Id="rId5" Type="http://schemas.openxmlformats.org/officeDocument/2006/relationships/numbering" Target="numbering.xml"/><Relationship Id="rId61" Type="http://schemas.openxmlformats.org/officeDocument/2006/relationships/hyperlink" Target="http://LINK" TargetMode="External"/><Relationship Id="rId82" Type="http://schemas.openxmlformats.org/officeDocument/2006/relationships/fontTable" Target="fontTable.xml"/><Relationship Id="rId19" Type="http://schemas.microsoft.com/office/2018/08/relationships/commentsExtensible" Target="commentsExtensible.xml"/><Relationship Id="rId14" Type="http://schemas.openxmlformats.org/officeDocument/2006/relationships/hyperlink" Target="https://ec.europa.eu/info/strategy/priorities-2019-2024/europe-fit-digital-age/european-data-strategy_en" TargetMode="External"/><Relationship Id="rId22" Type="http://schemas.openxmlformats.org/officeDocument/2006/relationships/image" Target="media/image5.png"/><Relationship Id="rId27" Type="http://schemas.openxmlformats.org/officeDocument/2006/relationships/header" Target="header3.xml"/><Relationship Id="rId30" Type="http://schemas.openxmlformats.org/officeDocument/2006/relationships/header" Target="header5.xml"/><Relationship Id="rId35" Type="http://schemas.openxmlformats.org/officeDocument/2006/relationships/footer" Target="footer5.xml"/><Relationship Id="rId43" Type="http://schemas.openxmlformats.org/officeDocument/2006/relationships/hyperlink" Target="https://destination-earth.eu/destine-community/become-part-of-the-destine-community/" TargetMode="External"/><Relationship Id="rId48" Type="http://schemas.openxmlformats.org/officeDocument/2006/relationships/image" Target="media/image18.png"/><Relationship Id="rId56" Type="http://schemas.openxmlformats.org/officeDocument/2006/relationships/hyperlink" Target="https://destination-earth.eu/event/information-day-desp-applications-services/" TargetMode="External"/><Relationship Id="rId64" Type="http://schemas.openxmlformats.org/officeDocument/2006/relationships/hyperlink" Target="https://destination-earth.eu/event/igarss-2023-town-hall-digital-twins/" TargetMode="External"/><Relationship Id="rId69" Type="http://schemas.openxmlformats.org/officeDocument/2006/relationships/hyperlink" Target="https://destination-earth.eu/event/the-open-earth-monitor-global-workshop-2023/" TargetMode="External"/><Relationship Id="rId77" Type="http://schemas.openxmlformats.org/officeDocument/2006/relationships/hyperlink" Target="https://www.egu24.eu/" TargetMode="External"/><Relationship Id="rId8" Type="http://schemas.openxmlformats.org/officeDocument/2006/relationships/webSettings" Target="webSettings.xml"/><Relationship Id="rId51" Type="http://schemas.openxmlformats.org/officeDocument/2006/relationships/hyperlink" Target="https://destination-earth.eu/event/welcome-to-the-first-destination-earth-user-exchange/" TargetMode="External"/><Relationship Id="rId72" Type="http://schemas.openxmlformats.org/officeDocument/2006/relationships/hyperlink" Target="https://destination-earth.eu/event/un-who-geneva-conference-space-health/" TargetMode="External"/><Relationship Id="rId80" Type="http://schemas.openxmlformats.org/officeDocument/2006/relationships/hyperlink" Target="https://www.2024.ieeeigarss.or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header" Target="header2.xml"/><Relationship Id="rId33" Type="http://schemas.openxmlformats.org/officeDocument/2006/relationships/header" Target="header6.xml"/><Relationship Id="rId38" Type="http://schemas.openxmlformats.org/officeDocument/2006/relationships/image" Target="media/image10.png"/><Relationship Id="rId46" Type="http://schemas.openxmlformats.org/officeDocument/2006/relationships/hyperlink" Target="https://stariongroup.sharepoint.com/:w:/r/sites/Proj_DestinE-UC_EXT/Shared%20Documents/WP4000%20-%20DestinE%20Exploitation%20and%20Promotion/WP4200%20DestinE%20Community%20Portal%20Developments%20and%20Operations/Destination%20Earth%20Joint%20Website%20Roadmap.docx?d=w9cfabe487c0e46bf8e2c2f35487b34e4&amp;csf=1&amp;web=1&amp;e=0muNru" TargetMode="External"/><Relationship Id="rId59" Type="http://schemas.openxmlformats.org/officeDocument/2006/relationships/hyperlink" Target="https://destination-earth.eu/event/ecmwf-sciencebusiness-2023/" TargetMode="External"/><Relationship Id="rId67" Type="http://schemas.openxmlformats.org/officeDocument/2006/relationships/hyperlink" Target="https://egw2023.eurac.edu/program-outline" TargetMode="External"/><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hyperlink" Target="https://destination-earth.eu/event/destination-earth-webinar-collaboration-opportunities/" TargetMode="External"/><Relationship Id="rId62" Type="http://schemas.openxmlformats.org/officeDocument/2006/relationships/hyperlink" Target="https://destination-earth.eu/event/ecmwf-sciencebusiness-2023/" TargetMode="External"/><Relationship Id="rId70" Type="http://schemas.openxmlformats.org/officeDocument/2006/relationships/hyperlink" Target="https://destination-earth.eu/event/20th-ecmwf-hpc-workshop/" TargetMode="External"/><Relationship Id="rId75" Type="http://schemas.openxmlformats.org/officeDocument/2006/relationships/hyperlink" Target="https://www.agu.org/Fall-Meeting"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igital-strategy.ec.europa.eu/en/activities/work-programmes-digital"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6.xml"/><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image" Target="media/image15.jpg"/><Relationship Id="rId52" Type="http://schemas.openxmlformats.org/officeDocument/2006/relationships/hyperlink" Target="https://destination-earth.eu/event/2nd-destination-earth-user-exchange/" TargetMode="External"/><Relationship Id="rId60" Type="http://schemas.openxmlformats.org/officeDocument/2006/relationships/hyperlink" Target="https://destination-earth.eu/event/digital-twins-etp4hpc-conference/" TargetMode="External"/><Relationship Id="rId65" Type="http://schemas.openxmlformats.org/officeDocument/2006/relationships/hyperlink" Target="https://pcoconvin.eventsair.com/isde23/the-host" TargetMode="External"/><Relationship Id="rId73" Type="http://schemas.openxmlformats.org/officeDocument/2006/relationships/hyperlink" Target="https://www.bigdatafromspace2023.org/" TargetMode="External"/><Relationship Id="rId78" Type="http://schemas.openxmlformats.org/officeDocument/2006/relationships/hyperlink" Target="https://www.isc-hpc.com/submissions-2024.html" TargetMode="External"/><Relationship Id="rId81"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c.europa.eu/info/strategy/priorities-2019-2024/european-green-deal_en" TargetMode="External"/><Relationship Id="rId18" Type="http://schemas.microsoft.com/office/2016/09/relationships/commentsIds" Target="commentsIds.xml"/><Relationship Id="rId39" Type="http://schemas.openxmlformats.org/officeDocument/2006/relationships/image" Target="media/image11.png"/><Relationship Id="rId34" Type="http://schemas.openxmlformats.org/officeDocument/2006/relationships/header" Target="header7.xml"/><Relationship Id="rId50" Type="http://schemas.openxmlformats.org/officeDocument/2006/relationships/hyperlink" Target="https://destination-earth.eu/event/welcome-to-the-first-destination-earth-user-exchange/" TargetMode="External"/><Relationship Id="rId55" Type="http://schemas.openxmlformats.org/officeDocument/2006/relationships/hyperlink" Target="https://destination-earth.eu/event/ecmwf-1st-destine-contractors-meeting/" TargetMode="External"/><Relationship Id="rId76" Type="http://schemas.openxmlformats.org/officeDocument/2006/relationships/hyperlink" Target="https://spaceconference.eu/" TargetMode="External"/><Relationship Id="rId7" Type="http://schemas.openxmlformats.org/officeDocument/2006/relationships/settings" Target="settings.xml"/><Relationship Id="rId71" Type="http://schemas.openxmlformats.org/officeDocument/2006/relationships/hyperlink" Target="https://destination-earth.eu/event/2nd-national-destine-workshop-poland/" TargetMode="Externa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footer" Target="footer1.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hyperlink" Target="https://cpm2023.w.uib.n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1B0877AE03854480FC574A68B37D74" ma:contentTypeVersion="14" ma:contentTypeDescription="Create a new document." ma:contentTypeScope="" ma:versionID="044f42959a1d5471c842d8f99d26a40b">
  <xsd:schema xmlns:xsd="http://www.w3.org/2001/XMLSchema" xmlns:xs="http://www.w3.org/2001/XMLSchema" xmlns:p="http://schemas.microsoft.com/office/2006/metadata/properties" xmlns:ns2="e52e99af-e22b-4a66-9c8b-20198721f093" xmlns:ns3="1c1e1866-b0c4-4e07-91cc-633d9c28dc39" targetNamespace="http://schemas.microsoft.com/office/2006/metadata/properties" ma:root="true" ma:fieldsID="e0dd7656b17ec4688f2dd9a9ba7c357e" ns2:_="" ns3:_="">
    <xsd:import namespace="e52e99af-e22b-4a66-9c8b-20198721f093"/>
    <xsd:import namespace="1c1e1866-b0c4-4e07-91cc-633d9c28dc3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e99af-e22b-4a66-9c8b-20198721f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454beaa3-a1fb-4dfd-bbf1-cfc6f70e07c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c1e1866-b0c4-4e07-91cc-633d9c28dc3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c0da12-cd0d-4e5b-a95e-12251753d4fb}" ma:internalName="TaxCatchAll" ma:showField="CatchAllData" ma:web="1c1e1866-b0c4-4e07-91cc-633d9c28dc3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c1e1866-b0c4-4e07-91cc-633d9c28dc39" xsi:nil="true"/>
    <lcf76f155ced4ddcb4097134ff3c332f xmlns="e52e99af-e22b-4a66-9c8b-20198721f093">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0D7CE-E596-4E6D-9607-E136D10078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2e99af-e22b-4a66-9c8b-20198721f093"/>
    <ds:schemaRef ds:uri="1c1e1866-b0c4-4e07-91cc-633d9c28dc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0D4B72-9C06-431B-91AF-72130C51ACA3}">
  <ds:schemaRefs>
    <ds:schemaRef ds:uri="http://schemas.microsoft.com/office/2006/metadata/properties"/>
    <ds:schemaRef ds:uri="http://schemas.microsoft.com/office/infopath/2007/PartnerControls"/>
    <ds:schemaRef ds:uri="1c1e1866-b0c4-4e07-91cc-633d9c28dc39"/>
    <ds:schemaRef ds:uri="e52e99af-e22b-4a66-9c8b-20198721f093"/>
  </ds:schemaRefs>
</ds:datastoreItem>
</file>

<file path=customXml/itemProps3.xml><?xml version="1.0" encoding="utf-8"?>
<ds:datastoreItem xmlns:ds="http://schemas.openxmlformats.org/officeDocument/2006/customXml" ds:itemID="{E710BDEB-BDC6-4349-A03B-2153F1FD5737}">
  <ds:schemaRefs>
    <ds:schemaRef ds:uri="http://schemas.microsoft.com/sharepoint/v3/contenttype/forms"/>
  </ds:schemaRefs>
</ds:datastoreItem>
</file>

<file path=customXml/itemProps4.xml><?xml version="1.0" encoding="utf-8"?>
<ds:datastoreItem xmlns:ds="http://schemas.openxmlformats.org/officeDocument/2006/customXml" ds:itemID="{3CD556A3-10DA-4480-9DE8-8837E6356B12}">
  <ds:schemaRefs>
    <ds:schemaRef ds:uri="http://schemas.openxmlformats.org/officeDocument/2006/bibliography"/>
  </ds:schemaRefs>
</ds:datastoreItem>
</file>

<file path=docMetadata/LabelInfo.xml><?xml version="1.0" encoding="utf-8"?>
<clbl:labelList xmlns:clbl="http://schemas.microsoft.com/office/2020/mipLabelMetadata">
  <clbl:label id="{3976fa30-1907-4356-8241-62ea5e1c0256}" enabled="1" method="Standard" siteId="{9a5cacd0-2bef-4dd7-ac5c-7ebe1f54f495}"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60</Pages>
  <Words>18111</Words>
  <Characters>103238</Characters>
  <Application>Microsoft Office Word</Application>
  <DocSecurity>0</DocSecurity>
  <Lines>860</Lines>
  <Paragraphs>242</Paragraphs>
  <ScaleCrop>false</ScaleCrop>
  <Company/>
  <LinksUpToDate>false</LinksUpToDate>
  <CharactersWithSpaces>121107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Document / Number if required</dc:title>
  <dc:subject/>
  <dc:creator>Utente di Microsoft Office</dc:creator>
  <cp:keywords/>
  <cp:lastModifiedBy>Antonio Romeo</cp:lastModifiedBy>
  <cp:revision>2</cp:revision>
  <cp:lastPrinted>2023-12-07T14:19:00Z</cp:lastPrinted>
  <dcterms:created xsi:type="dcterms:W3CDTF">2024-06-18T12:12:00Z</dcterms:created>
  <dcterms:modified xsi:type="dcterms:W3CDTF">2024-06-18T12:12:00Z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0x010100831B0877AE03854480FC574A68B37D74</vt:lpwstr>
  </property>
  <property fmtid="{D5CDD505-2E9C-101B-9397-08002B2CF9AE}" pid="3" name="MediaServiceImageTags">
    <vt:lpwstr/>
  </property>
</Properties>
</file>